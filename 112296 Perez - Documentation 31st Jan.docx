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74AFDE" w14:textId="12622739" w:rsidR="00652770" w:rsidRPr="00312F28" w:rsidRDefault="00652770" w:rsidP="00C075AD">
      <w:pPr>
        <w:spacing w:line="360" w:lineRule="auto"/>
        <w:jc w:val="center"/>
        <w:rPr>
          <w:b/>
          <w:bCs/>
        </w:rPr>
      </w:pPr>
      <w:r w:rsidRPr="00312F28">
        <w:rPr>
          <w:b/>
          <w:bCs/>
        </w:rPr>
        <w:t>R</w:t>
      </w:r>
      <w:r w:rsidR="00312F28" w:rsidRPr="00312F28">
        <w:rPr>
          <w:b/>
          <w:bCs/>
        </w:rPr>
        <w:t>ECO</w:t>
      </w:r>
      <w:r w:rsidRPr="00312F28">
        <w:rPr>
          <w:b/>
          <w:bCs/>
        </w:rPr>
        <w:t xml:space="preserve">: </w:t>
      </w:r>
      <w:r w:rsidR="00F364C9">
        <w:rPr>
          <w:b/>
          <w:bCs/>
        </w:rPr>
        <w:t>A lost or stolen property recovery system</w:t>
      </w:r>
    </w:p>
    <w:p w14:paraId="6220BDD5" w14:textId="4DF9E788" w:rsidR="00652770" w:rsidRDefault="00652770" w:rsidP="00C075AD">
      <w:pPr>
        <w:spacing w:line="360" w:lineRule="auto"/>
        <w:jc w:val="center"/>
      </w:pPr>
    </w:p>
    <w:p w14:paraId="07342C65" w14:textId="7797C5F3" w:rsidR="00652770" w:rsidRDefault="00652770" w:rsidP="00C075AD">
      <w:pPr>
        <w:spacing w:line="360" w:lineRule="auto"/>
        <w:jc w:val="center"/>
      </w:pPr>
    </w:p>
    <w:p w14:paraId="6C32BD42" w14:textId="7193798C" w:rsidR="00652770" w:rsidRDefault="00652770" w:rsidP="00C075AD">
      <w:pPr>
        <w:spacing w:line="360" w:lineRule="auto"/>
        <w:jc w:val="center"/>
      </w:pPr>
    </w:p>
    <w:p w14:paraId="68066D97" w14:textId="77777777" w:rsidR="00652770" w:rsidRDefault="00652770" w:rsidP="00C075AD">
      <w:pPr>
        <w:spacing w:line="360" w:lineRule="auto"/>
      </w:pPr>
    </w:p>
    <w:p w14:paraId="67742222" w14:textId="77777777" w:rsidR="00652770" w:rsidRDefault="00652770" w:rsidP="00C075AD">
      <w:pPr>
        <w:spacing w:line="360" w:lineRule="auto"/>
        <w:jc w:val="center"/>
      </w:pPr>
    </w:p>
    <w:p w14:paraId="5ED63256" w14:textId="098BA9B3" w:rsidR="00652770" w:rsidRPr="00013A45" w:rsidRDefault="00AE2FF2" w:rsidP="00C075AD">
      <w:pPr>
        <w:spacing w:line="360" w:lineRule="auto"/>
        <w:jc w:val="center"/>
        <w:rPr>
          <w:b/>
          <w:bCs/>
        </w:rPr>
      </w:pPr>
      <w:r w:rsidRPr="00013A45">
        <w:rPr>
          <w:b/>
          <w:bCs/>
        </w:rPr>
        <w:t xml:space="preserve">Student No: </w:t>
      </w:r>
      <w:r w:rsidR="00652770" w:rsidRPr="00013A45">
        <w:rPr>
          <w:b/>
          <w:bCs/>
        </w:rPr>
        <w:t>112296</w:t>
      </w:r>
    </w:p>
    <w:p w14:paraId="1F899559" w14:textId="74DD09B9" w:rsidR="00AE2FF2" w:rsidRPr="00013A45" w:rsidRDefault="00AE2FF2" w:rsidP="00C075AD">
      <w:pPr>
        <w:spacing w:line="360" w:lineRule="auto"/>
        <w:jc w:val="center"/>
        <w:rPr>
          <w:b/>
          <w:bCs/>
        </w:rPr>
      </w:pPr>
      <w:r w:rsidRPr="00013A45">
        <w:rPr>
          <w:b/>
          <w:bCs/>
        </w:rPr>
        <w:t xml:space="preserve">Group: </w:t>
      </w:r>
      <w:r w:rsidR="001C67B6" w:rsidRPr="00013A45">
        <w:rPr>
          <w:b/>
          <w:bCs/>
        </w:rPr>
        <w:t>4</w:t>
      </w:r>
      <w:r w:rsidR="00652770" w:rsidRPr="00013A45">
        <w:rPr>
          <w:b/>
          <w:bCs/>
        </w:rPr>
        <w:t>C</w:t>
      </w:r>
    </w:p>
    <w:p w14:paraId="732C1EAC" w14:textId="7EA1A3B1" w:rsidR="00652770" w:rsidRDefault="00652770" w:rsidP="00C075AD">
      <w:pPr>
        <w:spacing w:line="360" w:lineRule="auto"/>
        <w:jc w:val="center"/>
      </w:pPr>
    </w:p>
    <w:p w14:paraId="1A11BD35" w14:textId="35945021" w:rsidR="00652770" w:rsidRDefault="00652770" w:rsidP="00C075AD">
      <w:pPr>
        <w:spacing w:line="360" w:lineRule="auto"/>
        <w:jc w:val="center"/>
      </w:pPr>
    </w:p>
    <w:p w14:paraId="15D2CC78" w14:textId="52FAE033" w:rsidR="00652770" w:rsidRDefault="00652770" w:rsidP="00C075AD">
      <w:pPr>
        <w:spacing w:line="360" w:lineRule="auto"/>
        <w:jc w:val="center"/>
      </w:pPr>
    </w:p>
    <w:p w14:paraId="23D62A0C" w14:textId="6A17E2A7" w:rsidR="00652770" w:rsidRDefault="00652770" w:rsidP="00C075AD">
      <w:pPr>
        <w:spacing w:line="360" w:lineRule="auto"/>
      </w:pPr>
    </w:p>
    <w:p w14:paraId="315F07C5" w14:textId="77777777" w:rsidR="00652770" w:rsidRDefault="00652770" w:rsidP="00C075AD">
      <w:pPr>
        <w:spacing w:line="360" w:lineRule="auto"/>
        <w:jc w:val="center"/>
      </w:pPr>
    </w:p>
    <w:p w14:paraId="406C483F" w14:textId="77777777" w:rsidR="00652770" w:rsidRDefault="00652770" w:rsidP="00C075AD">
      <w:pPr>
        <w:spacing w:line="360" w:lineRule="auto"/>
        <w:jc w:val="center"/>
      </w:pPr>
    </w:p>
    <w:p w14:paraId="32554520" w14:textId="54D21163" w:rsidR="00652770" w:rsidRPr="00B410BA" w:rsidRDefault="00EE713D" w:rsidP="00C075AD">
      <w:pPr>
        <w:spacing w:line="360" w:lineRule="auto"/>
        <w:jc w:val="center"/>
        <w:rPr>
          <w:b/>
          <w:bCs/>
        </w:rPr>
      </w:pPr>
      <w:r w:rsidRPr="00B410BA">
        <w:rPr>
          <w:b/>
          <w:bCs/>
        </w:rPr>
        <w:t>An Information System Project</w:t>
      </w:r>
      <w:ins w:id="0" w:author="Perez Samini" w:date="2022-01-31T16:56:00Z">
        <w:r w:rsidR="00B83282">
          <w:rPr>
            <w:b/>
            <w:bCs/>
          </w:rPr>
          <w:t xml:space="preserve"> </w:t>
        </w:r>
      </w:ins>
      <w:del w:id="1" w:author="Perez Samini" w:date="2022-01-31T16:55:00Z">
        <w:r w:rsidR="00A73910" w:rsidDel="00FF0DA0">
          <w:rPr>
            <w:b/>
            <w:bCs/>
          </w:rPr>
          <w:delText xml:space="preserve"> </w:delText>
        </w:r>
      </w:del>
      <w:del w:id="2" w:author="Daniel K" w:date="2022-01-31T14:40:00Z">
        <w:r w:rsidR="00A73910" w:rsidDel="00351561">
          <w:rPr>
            <w:b/>
            <w:bCs/>
          </w:rPr>
          <w:delText>2</w:delText>
        </w:r>
        <w:r w:rsidRPr="00B410BA" w:rsidDel="00351561">
          <w:rPr>
            <w:b/>
            <w:bCs/>
          </w:rPr>
          <w:delText xml:space="preserve"> </w:delText>
        </w:r>
      </w:del>
      <w:r w:rsidRPr="00B410BA">
        <w:rPr>
          <w:b/>
          <w:bCs/>
        </w:rPr>
        <w:t xml:space="preserve">documentation submitted to the Faculty of </w:t>
      </w:r>
      <w:r w:rsidR="00B410BA">
        <w:rPr>
          <w:b/>
          <w:bCs/>
        </w:rPr>
        <w:t>School of Computing and Engineering Science</w:t>
      </w:r>
      <w:r w:rsidRPr="00B410BA">
        <w:rPr>
          <w:b/>
          <w:bCs/>
        </w:rPr>
        <w:t xml:space="preserve"> in partial fulfilment of the requirements for the award of the bachelor’s degree in Business Information Technology of Strathmore University</w:t>
      </w:r>
      <w:r w:rsidR="00AE2FF2" w:rsidRPr="00B410BA">
        <w:rPr>
          <w:b/>
          <w:bCs/>
        </w:rPr>
        <w:t xml:space="preserve"> </w:t>
      </w:r>
    </w:p>
    <w:p w14:paraId="7E80C86E" w14:textId="10D20F77" w:rsidR="00AE2FF2" w:rsidRPr="00013A45" w:rsidRDefault="00AE2FF2" w:rsidP="00C075AD">
      <w:pPr>
        <w:spacing w:line="360" w:lineRule="auto"/>
        <w:jc w:val="center"/>
        <w:rPr>
          <w:b/>
          <w:bCs/>
        </w:rPr>
        <w:sectPr w:rsidR="00AE2FF2" w:rsidRPr="00013A45" w:rsidSect="00C43AC9">
          <w:pgSz w:w="12240" w:h="15840"/>
          <w:pgMar w:top="1440" w:right="1440" w:bottom="1440" w:left="1440" w:header="708" w:footer="708" w:gutter="0"/>
          <w:cols w:space="708"/>
          <w:titlePg/>
          <w:docGrid w:linePitch="360"/>
        </w:sectPr>
      </w:pPr>
      <w:r w:rsidRPr="00013A45">
        <w:rPr>
          <w:b/>
          <w:bCs/>
        </w:rPr>
        <w:t>Date of</w:t>
      </w:r>
      <w:r w:rsidR="00652770" w:rsidRPr="00013A45">
        <w:rPr>
          <w:b/>
          <w:bCs/>
        </w:rPr>
        <w:t xml:space="preserve"> </w:t>
      </w:r>
      <w:r w:rsidRPr="00013A45">
        <w:rPr>
          <w:b/>
          <w:bCs/>
        </w:rPr>
        <w:t>Submission: J</w:t>
      </w:r>
      <w:r w:rsidR="00B410BA">
        <w:rPr>
          <w:b/>
          <w:bCs/>
        </w:rPr>
        <w:t>anuary</w:t>
      </w:r>
      <w:r w:rsidRPr="00013A45">
        <w:rPr>
          <w:b/>
          <w:bCs/>
        </w:rPr>
        <w:t xml:space="preserve"> 202</w:t>
      </w:r>
      <w:r w:rsidR="00B410BA">
        <w:rPr>
          <w:b/>
          <w:bCs/>
        </w:rPr>
        <w:t>2</w:t>
      </w:r>
    </w:p>
    <w:p w14:paraId="5D9E6FBD" w14:textId="77777777" w:rsidR="00AE2FF2" w:rsidRPr="00312F28" w:rsidRDefault="00AE2FF2" w:rsidP="00C075AD">
      <w:pPr>
        <w:pStyle w:val="mine"/>
        <w:spacing w:line="360" w:lineRule="auto"/>
      </w:pPr>
      <w:bookmarkStart w:id="3" w:name="_Toc94466728"/>
      <w:r w:rsidRPr="00312F28">
        <w:lastRenderedPageBreak/>
        <w:t>Declaration</w:t>
      </w:r>
      <w:bookmarkEnd w:id="3"/>
      <w:r w:rsidRPr="00312F28">
        <w:t xml:space="preserve"> </w:t>
      </w:r>
    </w:p>
    <w:p w14:paraId="3AA3281F" w14:textId="06119AA8" w:rsidR="00AE2FF2" w:rsidRDefault="00AE2FF2" w:rsidP="00B410BA">
      <w:pPr>
        <w:spacing w:line="360" w:lineRule="auto"/>
        <w:jc w:val="both"/>
      </w:pPr>
      <w:r>
        <w:t xml:space="preserve">I declare that this work has not been previously submitted and approved for the award of a degree by this or any other University. To the best of my knowledge and belief, the research </w:t>
      </w:r>
      <w:r w:rsidR="00B410BA">
        <w:t xml:space="preserve">document </w:t>
      </w:r>
      <w:r>
        <w:t>contains no material previously published or written by another person except where due reference is made in the research proposal itself.</w:t>
      </w:r>
    </w:p>
    <w:p w14:paraId="6302FFFE" w14:textId="2B7C9358" w:rsidR="00AE2FF2" w:rsidRDefault="00AE2FF2" w:rsidP="00C075AD">
      <w:pPr>
        <w:spacing w:line="360" w:lineRule="auto"/>
        <w:jc w:val="both"/>
      </w:pPr>
    </w:p>
    <w:p w14:paraId="652D6C4F" w14:textId="1AA10EA2" w:rsidR="00824678" w:rsidRDefault="00824678" w:rsidP="00C075AD">
      <w:pPr>
        <w:spacing w:line="360" w:lineRule="auto"/>
        <w:jc w:val="both"/>
      </w:pPr>
    </w:p>
    <w:p w14:paraId="6B9DA50E" w14:textId="77777777" w:rsidR="00824678" w:rsidRDefault="00824678" w:rsidP="00C075AD">
      <w:pPr>
        <w:spacing w:line="360" w:lineRule="auto"/>
        <w:jc w:val="both"/>
      </w:pPr>
    </w:p>
    <w:p w14:paraId="6F49A4C3" w14:textId="77777777" w:rsidR="00AE2FF2" w:rsidRDefault="00AE2FF2" w:rsidP="00C075AD">
      <w:pPr>
        <w:spacing w:line="360" w:lineRule="auto"/>
        <w:jc w:val="both"/>
      </w:pPr>
      <w:r>
        <w:t xml:space="preserve">Student Signature: </w:t>
      </w:r>
    </w:p>
    <w:p w14:paraId="56067018" w14:textId="77777777" w:rsidR="00AE2FF2" w:rsidRDefault="00AE2FF2" w:rsidP="00C075AD">
      <w:pPr>
        <w:spacing w:line="360" w:lineRule="auto"/>
        <w:jc w:val="both"/>
      </w:pPr>
    </w:p>
    <w:p w14:paraId="3D4F936A" w14:textId="69776C96" w:rsidR="00AE2FF2" w:rsidRDefault="00AE2FF2" w:rsidP="00C075AD">
      <w:pPr>
        <w:spacing w:line="360" w:lineRule="auto"/>
        <w:jc w:val="both"/>
      </w:pPr>
      <w:r>
        <w:t>Sign: _______________________</w:t>
      </w:r>
      <w:r w:rsidR="00824678">
        <w:t>_____</w:t>
      </w:r>
      <w:r>
        <w:t xml:space="preserve">_ </w:t>
      </w:r>
      <w:r w:rsidR="00824678">
        <w:tab/>
      </w:r>
      <w:r w:rsidR="00824678">
        <w:tab/>
      </w:r>
      <w:r>
        <w:t>Date: ________________________</w:t>
      </w:r>
      <w:r w:rsidR="00824678">
        <w:t>____</w:t>
      </w:r>
    </w:p>
    <w:p w14:paraId="477CAA20" w14:textId="77777777" w:rsidR="00AE2FF2" w:rsidRDefault="00AE2FF2" w:rsidP="00C075AD">
      <w:pPr>
        <w:spacing w:line="360" w:lineRule="auto"/>
        <w:jc w:val="both"/>
      </w:pPr>
    </w:p>
    <w:p w14:paraId="10B682E7" w14:textId="624C27A0" w:rsidR="00AE2FF2" w:rsidRDefault="00AE2FF2" w:rsidP="00C075AD">
      <w:pPr>
        <w:spacing w:line="360" w:lineRule="auto"/>
        <w:jc w:val="both"/>
      </w:pPr>
      <w:r>
        <w:t xml:space="preserve">Supervisor’s Name: </w:t>
      </w:r>
    </w:p>
    <w:p w14:paraId="1E990CFA" w14:textId="599F85B8" w:rsidR="00B410BA" w:rsidRPr="00B410BA" w:rsidRDefault="00B410BA" w:rsidP="00B410BA"/>
    <w:p w14:paraId="57D9B969" w14:textId="56AADB9E" w:rsidR="00B410BA" w:rsidRPr="00B410BA" w:rsidRDefault="00B410BA" w:rsidP="00B410BA"/>
    <w:p w14:paraId="5C943DB1" w14:textId="3E0F9F8B" w:rsidR="00B410BA" w:rsidRPr="00B410BA" w:rsidRDefault="00B410BA" w:rsidP="00B410BA"/>
    <w:p w14:paraId="646FF108" w14:textId="77777777" w:rsidR="00B410BA" w:rsidRPr="00B410BA" w:rsidRDefault="00B410BA" w:rsidP="00B410BA">
      <w:pPr>
        <w:rPr>
          <w:b/>
          <w:bCs/>
        </w:rPr>
      </w:pPr>
      <w:r w:rsidRPr="00B410BA">
        <w:rPr>
          <w:b/>
          <w:bCs/>
        </w:rPr>
        <w:t xml:space="preserve">Approval </w:t>
      </w:r>
    </w:p>
    <w:p w14:paraId="4BEFB37F" w14:textId="6EBACEDA" w:rsidR="00A73910" w:rsidRDefault="00B410BA" w:rsidP="00B410BA">
      <w:r>
        <w:t xml:space="preserve">The Information System Project 2 documentation of </w:t>
      </w:r>
      <w:r w:rsidR="00A73910">
        <w:t>8909</w:t>
      </w:r>
      <w:r>
        <w:t xml:space="preserve"> was reviewed and approved (for examination) by: </w:t>
      </w:r>
      <w:ins w:id="4" w:author="Daniel K" w:date="2022-01-31T14:40:00Z">
        <w:r w:rsidR="00351561">
          <w:t xml:space="preserve"> </w:t>
        </w:r>
        <w:proofErr w:type="spellStart"/>
        <w:r w:rsidR="00351561">
          <w:t>Mr</w:t>
        </w:r>
        <w:proofErr w:type="spellEnd"/>
        <w:r w:rsidR="00351561">
          <w:t xml:space="preserve"> Daniel </w:t>
        </w:r>
        <w:proofErr w:type="spellStart"/>
        <w:r w:rsidR="00351561">
          <w:t>Kurui</w:t>
        </w:r>
      </w:ins>
      <w:proofErr w:type="spellEnd"/>
    </w:p>
    <w:p w14:paraId="53E697BC" w14:textId="77777777" w:rsidR="00A73910" w:rsidRDefault="00A73910" w:rsidP="00B410BA"/>
    <w:p w14:paraId="41A39C38" w14:textId="23D334FF" w:rsidR="00A73910" w:rsidRDefault="00351561" w:rsidP="00B410BA">
      <w:ins w:id="5" w:author="Daniel K" w:date="2022-01-31T14:44:00Z">
        <w:r w:rsidRPr="00351561">
          <w:rPr>
            <w:noProof/>
          </w:rPr>
          <w:drawing>
            <wp:anchor distT="0" distB="0" distL="114300" distR="114300" simplePos="0" relativeHeight="251658240" behindDoc="1" locked="0" layoutInCell="1" allowOverlap="1" wp14:anchorId="7BB0130C" wp14:editId="054284C0">
              <wp:simplePos x="0" y="0"/>
              <wp:positionH relativeFrom="column">
                <wp:posOffset>501805</wp:posOffset>
              </wp:positionH>
              <wp:positionV relativeFrom="paragraph">
                <wp:posOffset>190996</wp:posOffset>
              </wp:positionV>
              <wp:extent cx="936702" cy="505767"/>
              <wp:effectExtent l="0" t="0" r="3175"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6702" cy="505767"/>
                      </a:xfrm>
                      <a:prstGeom prst="rect">
                        <a:avLst/>
                      </a:prstGeom>
                    </pic:spPr>
                  </pic:pic>
                </a:graphicData>
              </a:graphic>
              <wp14:sizeRelH relativeFrom="page">
                <wp14:pctWidth>0</wp14:pctWidth>
              </wp14:sizeRelH>
              <wp14:sizeRelV relativeFrom="page">
                <wp14:pctHeight>0</wp14:pctHeight>
              </wp14:sizeRelV>
            </wp:anchor>
          </w:drawing>
        </w:r>
      </w:ins>
      <w:r w:rsidR="00B410BA">
        <w:t xml:space="preserve">Supervisor’s signature: </w:t>
      </w:r>
    </w:p>
    <w:p w14:paraId="523ECC1F" w14:textId="6765A083" w:rsidR="00A73910" w:rsidRDefault="00A73910" w:rsidP="00B410BA"/>
    <w:p w14:paraId="566A8D21" w14:textId="4816D53C" w:rsidR="00A73910" w:rsidRDefault="00B410BA" w:rsidP="00B410BA">
      <w:r>
        <w:t xml:space="preserve">………………………………….………….. [Signature] </w:t>
      </w:r>
    </w:p>
    <w:p w14:paraId="4A3999B0" w14:textId="2EFF2F45" w:rsidR="00A73910" w:rsidRDefault="00351561" w:rsidP="00B410BA">
      <w:ins w:id="6" w:author="Daniel K" w:date="2022-01-31T14:44:00Z">
        <w:r>
          <w:rPr>
            <w:noProof/>
          </w:rPr>
          <mc:AlternateContent>
            <mc:Choice Requires="wps">
              <w:drawing>
                <wp:anchor distT="0" distB="0" distL="114300" distR="114300" simplePos="0" relativeHeight="251659264" behindDoc="0" locked="0" layoutInCell="1" allowOverlap="1" wp14:anchorId="62B82C13" wp14:editId="340FC124">
                  <wp:simplePos x="0" y="0"/>
                  <wp:positionH relativeFrom="column">
                    <wp:posOffset>367665</wp:posOffset>
                  </wp:positionH>
                  <wp:positionV relativeFrom="paragraph">
                    <wp:posOffset>92431</wp:posOffset>
                  </wp:positionV>
                  <wp:extent cx="1416050" cy="356266"/>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416050" cy="356266"/>
                          </a:xfrm>
                          <a:prstGeom prst="rect">
                            <a:avLst/>
                          </a:prstGeom>
                          <a:noFill/>
                          <a:ln w="6350">
                            <a:noFill/>
                          </a:ln>
                        </wps:spPr>
                        <wps:txbx>
                          <w:txbxContent>
                            <w:p w14:paraId="0A2753C9" w14:textId="00321CAA" w:rsidR="00351561" w:rsidRDefault="00351561">
                              <w:ins w:id="7" w:author="Daniel K" w:date="2022-01-31T14:44:00Z">
                                <w:r>
                                  <w:t>31</w:t>
                                </w:r>
                                <w:r w:rsidRPr="00351561">
                                  <w:rPr>
                                    <w:vertAlign w:val="superscript"/>
                                    <w:rPrChange w:id="8" w:author="Daniel K" w:date="2022-01-31T14:44:00Z">
                                      <w:rPr/>
                                    </w:rPrChange>
                                  </w:rPr>
                                  <w:t>st</w:t>
                                </w:r>
                                <w:r>
                                  <w:t xml:space="preserve"> Jan 2022</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2B82C13" id="_x0000_t202" coordsize="21600,21600" o:spt="202" path="m,l,21600r21600,l21600,xe">
                  <v:stroke joinstyle="miter"/>
                  <v:path gradientshapeok="t" o:connecttype="rect"/>
                </v:shapetype>
                <v:shape id="Text Box 27" o:spid="_x0000_s1026" type="#_x0000_t202" style="position:absolute;margin-left:28.95pt;margin-top:7.3pt;width:111.5pt;height:28.0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" filled="f" stroked="f" strokeweight=".5pt">
                  <v:textbox>
                    <w:txbxContent>
                      <w:p w14:paraId="0A2753C9" w14:textId="00321CAA" w:rsidR="00351561" w:rsidRDefault="00351561">
                        <w:ins w:id="7" w:author="Daniel K" w:date="2022-01-31T14:44:00Z">
                          <w:r>
                            <w:t>31</w:t>
                          </w:r>
                          <w:r w:rsidRPr="00351561">
                            <w:rPr>
                              <w:vertAlign w:val="superscript"/>
                              <w:rPrChange w:id="8" w:author="Daniel K" w:date="2022-01-31T14:44:00Z">
                                <w:rPr/>
                              </w:rPrChange>
                            </w:rPr>
                            <w:t>st</w:t>
                          </w:r>
                          <w:r>
                            <w:t xml:space="preserve"> Jan 2022</w:t>
                          </w:r>
                        </w:ins>
                      </w:p>
                    </w:txbxContent>
                  </v:textbox>
                </v:shape>
              </w:pict>
            </mc:Fallback>
          </mc:AlternateContent>
        </w:r>
      </w:ins>
    </w:p>
    <w:p w14:paraId="245C805C" w14:textId="50B4FC23" w:rsidR="00B410BA" w:rsidRPr="00B410BA" w:rsidRDefault="00B410BA" w:rsidP="00B410BA">
      <w:r>
        <w:t>………………………………….………….. [Date</w:t>
      </w:r>
    </w:p>
    <w:p w14:paraId="0B2C4852" w14:textId="77777777" w:rsidR="00114EAE" w:rsidRPr="00114EAE" w:rsidRDefault="007F5584" w:rsidP="00C075AD">
      <w:pPr>
        <w:pStyle w:val="mine"/>
        <w:spacing w:line="360" w:lineRule="auto"/>
      </w:pPr>
      <w:r>
        <w:br w:type="page"/>
      </w:r>
      <w:bookmarkStart w:id="9" w:name="_Toc94466729"/>
      <w:r w:rsidR="00114EAE" w:rsidRPr="00114EAE">
        <w:lastRenderedPageBreak/>
        <w:t>Abstract</w:t>
      </w:r>
      <w:bookmarkEnd w:id="9"/>
    </w:p>
    <w:p w14:paraId="060E9E23" w14:textId="71330059" w:rsidR="009827AA" w:rsidRDefault="00114EAE" w:rsidP="00C075AD">
      <w:pPr>
        <w:spacing w:line="360" w:lineRule="auto"/>
        <w:jc w:val="both"/>
      </w:pPr>
      <w:r w:rsidRPr="00114EAE">
        <w:t>Security is one of the post important things in a country. This is both the security of an individual and the security of an individual’s property, and as long as man is to error it is possible for an individual’s property to get lost. Based on Kenyan survey that was conducted years back it indicated that 18.4% of the crimes committed involved in theft this means taking of someone’s property without their knowledge or authorization.</w:t>
      </w:r>
      <w:sdt>
        <w:sdtPr>
          <w:id w:val="1281380759"/>
          <w:citation/>
        </w:sdtPr>
        <w:sdtEndPr/>
        <w:sdtContent>
          <w:r w:rsidRPr="00114EAE">
            <w:fldChar w:fldCharType="begin"/>
          </w:r>
          <w:r w:rsidRPr="00114EAE">
            <w:instrText xml:space="preserve"> CITATION ken18 \l 1033 </w:instrText>
          </w:r>
          <w:r w:rsidRPr="00114EAE">
            <w:fldChar w:fldCharType="separate"/>
          </w:r>
          <w:r w:rsidR="00C55F9B">
            <w:rPr>
              <w:noProof/>
            </w:rPr>
            <w:t xml:space="preserve"> (kenya-police, 2018)</w:t>
          </w:r>
          <w:r w:rsidRPr="00114EAE">
            <w:fldChar w:fldCharType="end"/>
          </w:r>
        </w:sdtContent>
      </w:sdt>
      <w:r w:rsidRPr="00114EAE">
        <w:t xml:space="preserve">. Someone who has lost something through theft or misplacement they are all in need of the same service which is finding their lost property. </w:t>
      </w:r>
      <w:r w:rsidR="00E70C7A">
        <w:t>The project focus</w:t>
      </w:r>
      <w:r w:rsidRPr="00114EAE">
        <w:t xml:space="preserve"> on providing a platform that helps in recovery of lost items but also a system that helps in solving several problems. There is the problem of mistaken handling of stolen goods, this can be a problem to both secondhand buyers and even people who provide repair services as one will come in pretenders that the item belongs to them but in the real sense it was stolen. In which most all these problems are solved through public involvement in being whistle blower when they are provided with something stolen or when they find something that was lost. </w:t>
      </w:r>
    </w:p>
    <w:p w14:paraId="3CDF2E2F" w14:textId="24B18499" w:rsidR="00114EAE" w:rsidRDefault="00114EAE" w:rsidP="00C075AD">
      <w:pPr>
        <w:spacing w:line="360" w:lineRule="auto"/>
        <w:jc w:val="both"/>
      </w:pPr>
      <w:commentRangeStart w:id="10"/>
      <w:r w:rsidRPr="00114EAE">
        <w:t>Th</w:t>
      </w:r>
      <w:ins w:id="11" w:author="Perez Samini" w:date="2022-01-31T16:58:00Z">
        <w:r w:rsidR="00345568">
          <w:t>is project came up with a system</w:t>
        </w:r>
      </w:ins>
      <w:del w:id="12" w:author="Perez Samini" w:date="2022-01-31T16:58:00Z">
        <w:r w:rsidRPr="00114EAE" w:rsidDel="00345568">
          <w:delText>e</w:delText>
        </w:r>
        <w:r w:rsidR="00395C91" w:rsidDel="00345568">
          <w:delText xml:space="preserve"> </w:delText>
        </w:r>
        <w:r w:rsidRPr="00114EAE" w:rsidDel="00345568">
          <w:delText xml:space="preserve">solution to this problem is </w:delText>
        </w:r>
        <w:r w:rsidR="00E75F89" w:rsidDel="00345568">
          <w:delText>the developed</w:delText>
        </w:r>
        <w:r w:rsidRPr="00114EAE" w:rsidDel="00345568">
          <w:delText xml:space="preserve"> system</w:delText>
        </w:r>
      </w:del>
      <w:r w:rsidRPr="00114EAE">
        <w:t xml:space="preserve"> </w:t>
      </w:r>
      <w:commentRangeEnd w:id="10"/>
      <w:r w:rsidR="00351561">
        <w:rPr>
          <w:rStyle w:val="CommentReference"/>
        </w:rPr>
        <w:commentReference w:id="10"/>
      </w:r>
      <w:r w:rsidRPr="00114EAE">
        <w:t xml:space="preserve">that </w:t>
      </w:r>
      <w:r w:rsidR="00E75F89">
        <w:t>has</w:t>
      </w:r>
      <w:r w:rsidRPr="00114EAE">
        <w:t xml:space="preserve"> enable</w:t>
      </w:r>
      <w:ins w:id="13" w:author="Perez Samini" w:date="2022-01-31T16:58:00Z">
        <w:r w:rsidR="00345568">
          <w:t>s</w:t>
        </w:r>
      </w:ins>
      <w:r w:rsidRPr="00114EAE">
        <w:t xml:space="preserve"> users to upload a picture, </w:t>
      </w:r>
      <w:r w:rsidR="00177824" w:rsidRPr="00114EAE">
        <w:t>description,</w:t>
      </w:r>
      <w:r w:rsidRPr="00114EAE">
        <w:t xml:space="preserve"> and a serial code of the item that they have lost or have gotten stolen, in which it </w:t>
      </w:r>
      <w:r w:rsidR="00E75F89">
        <w:t>has</w:t>
      </w:r>
      <w:r w:rsidRPr="00114EAE">
        <w:t xml:space="preserve"> also provide a search </w:t>
      </w:r>
      <w:r w:rsidR="00372C1F">
        <w:t>bar</w:t>
      </w:r>
      <w:r w:rsidRPr="00114EAE">
        <w:t xml:space="preserve"> that </w:t>
      </w:r>
      <w:r w:rsidR="00E75F89">
        <w:t>has</w:t>
      </w:r>
      <w:r w:rsidRPr="00114EAE">
        <w:t xml:space="preserve"> be</w:t>
      </w:r>
      <w:r w:rsidR="00E75F89">
        <w:t>en</w:t>
      </w:r>
      <w:r w:rsidRPr="00114EAE">
        <w:t xml:space="preserve"> linked to the found items so as to know if your item has been found or not. </w:t>
      </w:r>
      <w:r w:rsidR="00E75F89">
        <w:t>It also has a</w:t>
      </w:r>
      <w:r w:rsidRPr="00114EAE">
        <w:t xml:space="preserve"> conversation tab that </w:t>
      </w:r>
      <w:r w:rsidR="00E75F89">
        <w:t>has</w:t>
      </w:r>
      <w:r w:rsidRPr="00114EAE">
        <w:t xml:space="preserve"> link the person who lost their items with those who found it. With instructions on how to safely retrieve your item from the person possessing it.</w:t>
      </w:r>
    </w:p>
    <w:p w14:paraId="733D8951" w14:textId="4FCE523B" w:rsidR="009827AA" w:rsidRDefault="009827AA" w:rsidP="003E215D">
      <w:pPr>
        <w:spacing w:line="360" w:lineRule="auto"/>
        <w:jc w:val="both"/>
      </w:pPr>
      <w:r>
        <w:t xml:space="preserve">The system </w:t>
      </w:r>
      <w:r w:rsidR="00E75F89">
        <w:t>has been developed</w:t>
      </w:r>
      <w:r>
        <w:t xml:space="preserve"> through the use of prototyping methodology which helps in error handling. The tools used in the development </w:t>
      </w:r>
      <w:r w:rsidR="00E75F89">
        <w:t>are</w:t>
      </w:r>
      <w:r>
        <w:t xml:space="preserve"> virtual studio code in where the script</w:t>
      </w:r>
      <w:r w:rsidR="00E75F89">
        <w:t xml:space="preserve"> has</w:t>
      </w:r>
      <w:r>
        <w:t xml:space="preserve"> </w:t>
      </w:r>
      <w:proofErr w:type="gramStart"/>
      <w:r>
        <w:t>be</w:t>
      </w:r>
      <w:proofErr w:type="gramEnd"/>
      <w:r>
        <w:t xml:space="preserve"> written html and </w:t>
      </w:r>
      <w:r w:rsidR="0044490F">
        <w:t>CSS</w:t>
      </w:r>
      <w:r>
        <w:t xml:space="preserve"> w</w:t>
      </w:r>
      <w:r w:rsidR="00E75F89">
        <w:t>as</w:t>
      </w:r>
      <w:r>
        <w:t xml:space="preserve"> used on the front end. On the back </w:t>
      </w:r>
      <w:r w:rsidR="0044490F">
        <w:t xml:space="preserve">end of the system php, JavaScript and MySQL </w:t>
      </w:r>
      <w:proofErr w:type="gramStart"/>
      <w:r w:rsidR="00E75F89">
        <w:t>has</w:t>
      </w:r>
      <w:proofErr w:type="gramEnd"/>
      <w:r w:rsidR="0044490F">
        <w:t xml:space="preserve"> act</w:t>
      </w:r>
      <w:r w:rsidR="00E75F89">
        <w:t>ed</w:t>
      </w:r>
      <w:r w:rsidR="0044490F">
        <w:t xml:space="preserve"> as the database.</w:t>
      </w:r>
    </w:p>
    <w:p w14:paraId="444D8855" w14:textId="1506DD86" w:rsidR="00E70C7A" w:rsidRPr="00E70C7A" w:rsidRDefault="00E70C7A" w:rsidP="00E70C7A">
      <w:r>
        <w:t xml:space="preserve">Key words: User, lost, stolen, found items, stolen items report, search </w:t>
      </w:r>
      <w:r w:rsidR="00372C1F">
        <w:t>bar, safely retrieval</w:t>
      </w:r>
      <w:r w:rsidR="007E50E6">
        <w:t>.</w:t>
      </w:r>
    </w:p>
    <w:p w14:paraId="3B1C04E4" w14:textId="58FB83FC" w:rsidR="007F5584" w:rsidRDefault="007F5584" w:rsidP="00C075AD">
      <w:pPr>
        <w:spacing w:before="0" w:line="360" w:lineRule="auto"/>
      </w:pPr>
    </w:p>
    <w:p w14:paraId="31CFD1EA" w14:textId="77777777" w:rsidR="00AE2FF2" w:rsidRDefault="00AE2FF2" w:rsidP="00C075AD">
      <w:pPr>
        <w:spacing w:line="360" w:lineRule="auto"/>
        <w:jc w:val="both"/>
        <w:sectPr w:rsidR="00AE2FF2" w:rsidSect="00C43AC9">
          <w:footerReference w:type="default" r:id="rId13"/>
          <w:pgSz w:w="12240" w:h="15840"/>
          <w:pgMar w:top="1440" w:right="1440" w:bottom="1440" w:left="1440" w:header="708" w:footer="708" w:gutter="0"/>
          <w:pgNumType w:fmt="lowerRoman" w:start="2"/>
          <w:cols w:space="708"/>
          <w:docGrid w:linePitch="360"/>
        </w:sectPr>
      </w:pPr>
    </w:p>
    <w:sdt>
      <w:sdtPr>
        <w:rPr>
          <w:rFonts w:ascii="Times New Roman" w:eastAsiaTheme="minorHAnsi" w:hAnsi="Times New Roman" w:cs="Times New Roman"/>
          <w:color w:val="auto"/>
          <w:sz w:val="24"/>
          <w:szCs w:val="24"/>
        </w:rPr>
        <w:id w:val="1548879069"/>
        <w:docPartObj>
          <w:docPartGallery w:val="Table of Contents"/>
          <w:docPartUnique/>
        </w:docPartObj>
      </w:sdtPr>
      <w:sdtEndPr>
        <w:rPr>
          <w:rFonts w:cstheme="minorBidi"/>
          <w:b/>
          <w:bCs/>
          <w:noProof/>
          <w:szCs w:val="22"/>
        </w:rPr>
      </w:sdtEndPr>
      <w:sdtContent>
        <w:p w14:paraId="23A27D6B" w14:textId="55DA2E26" w:rsidR="0003569F" w:rsidRPr="00C075AD" w:rsidRDefault="0003569F" w:rsidP="00C075AD">
          <w:pPr>
            <w:pStyle w:val="TOCHeading"/>
            <w:spacing w:line="360" w:lineRule="auto"/>
            <w:jc w:val="center"/>
            <w:rPr>
              <w:rFonts w:ascii="Times New Roman" w:hAnsi="Times New Roman" w:cs="Times New Roman"/>
              <w:b/>
              <w:bCs/>
              <w:color w:val="auto"/>
              <w:sz w:val="24"/>
              <w:szCs w:val="24"/>
            </w:rPr>
          </w:pPr>
          <w:r w:rsidRPr="00C075AD">
            <w:rPr>
              <w:rFonts w:ascii="Times New Roman" w:hAnsi="Times New Roman" w:cs="Times New Roman"/>
              <w:b/>
              <w:bCs/>
              <w:color w:val="auto"/>
              <w:sz w:val="24"/>
              <w:szCs w:val="24"/>
            </w:rPr>
            <w:t>Table of Contents</w:t>
          </w:r>
        </w:p>
        <w:p w14:paraId="0AF620F7" w14:textId="126FCBD4" w:rsidR="00090E28" w:rsidRDefault="0003569F">
          <w:pPr>
            <w:pStyle w:val="TOC1"/>
            <w:tabs>
              <w:tab w:val="right" w:leader="dot" w:pos="9350"/>
            </w:tabs>
            <w:rPr>
              <w:rFonts w:asciiTheme="minorHAnsi" w:eastAsiaTheme="minorEastAsia" w:hAnsiTheme="minorHAnsi"/>
              <w:noProof/>
              <w:sz w:val="22"/>
              <w:lang w:val="en-KE" w:eastAsia="en-KE"/>
            </w:rPr>
          </w:pPr>
          <w:r>
            <w:fldChar w:fldCharType="begin"/>
          </w:r>
          <w:r>
            <w:instrText xml:space="preserve"> TOC \o "1-3" \h \z \u </w:instrText>
          </w:r>
          <w:r>
            <w:fldChar w:fldCharType="separate"/>
          </w:r>
          <w:hyperlink w:anchor="_Toc94466728" w:history="1">
            <w:r w:rsidR="00090E28" w:rsidRPr="00751261">
              <w:rPr>
                <w:rStyle w:val="Hyperlink"/>
                <w:noProof/>
              </w:rPr>
              <w:t>Declaration</w:t>
            </w:r>
            <w:r w:rsidR="00090E28">
              <w:rPr>
                <w:noProof/>
                <w:webHidden/>
              </w:rPr>
              <w:tab/>
            </w:r>
            <w:r w:rsidR="00090E28">
              <w:rPr>
                <w:noProof/>
                <w:webHidden/>
              </w:rPr>
              <w:fldChar w:fldCharType="begin"/>
            </w:r>
            <w:r w:rsidR="00090E28">
              <w:rPr>
                <w:noProof/>
                <w:webHidden/>
              </w:rPr>
              <w:instrText xml:space="preserve"> PAGEREF _Toc94466728 \h </w:instrText>
            </w:r>
            <w:r w:rsidR="00090E28">
              <w:rPr>
                <w:noProof/>
                <w:webHidden/>
              </w:rPr>
            </w:r>
            <w:r w:rsidR="00090E28">
              <w:rPr>
                <w:noProof/>
                <w:webHidden/>
              </w:rPr>
              <w:fldChar w:fldCharType="separate"/>
            </w:r>
            <w:r w:rsidR="00090E28">
              <w:rPr>
                <w:noProof/>
                <w:webHidden/>
              </w:rPr>
              <w:t>ii</w:t>
            </w:r>
            <w:r w:rsidR="00090E28">
              <w:rPr>
                <w:noProof/>
                <w:webHidden/>
              </w:rPr>
              <w:fldChar w:fldCharType="end"/>
            </w:r>
          </w:hyperlink>
        </w:p>
        <w:p w14:paraId="1F5B5928" w14:textId="638DC875" w:rsidR="00090E28" w:rsidRDefault="00545851">
          <w:pPr>
            <w:pStyle w:val="TOC1"/>
            <w:tabs>
              <w:tab w:val="right" w:leader="dot" w:pos="9350"/>
            </w:tabs>
            <w:rPr>
              <w:rFonts w:asciiTheme="minorHAnsi" w:eastAsiaTheme="minorEastAsia" w:hAnsiTheme="minorHAnsi"/>
              <w:noProof/>
              <w:sz w:val="22"/>
              <w:lang w:val="en-KE" w:eastAsia="en-KE"/>
            </w:rPr>
          </w:pPr>
          <w:hyperlink w:anchor="_Toc94466729" w:history="1">
            <w:r w:rsidR="00090E28" w:rsidRPr="00751261">
              <w:rPr>
                <w:rStyle w:val="Hyperlink"/>
                <w:noProof/>
              </w:rPr>
              <w:t>Abstract</w:t>
            </w:r>
            <w:r w:rsidR="00090E28">
              <w:rPr>
                <w:noProof/>
                <w:webHidden/>
              </w:rPr>
              <w:tab/>
            </w:r>
            <w:r w:rsidR="00090E28">
              <w:rPr>
                <w:noProof/>
                <w:webHidden/>
              </w:rPr>
              <w:fldChar w:fldCharType="begin"/>
            </w:r>
            <w:r w:rsidR="00090E28">
              <w:rPr>
                <w:noProof/>
                <w:webHidden/>
              </w:rPr>
              <w:instrText xml:space="preserve"> PAGEREF _Toc94466729 \h </w:instrText>
            </w:r>
            <w:r w:rsidR="00090E28">
              <w:rPr>
                <w:noProof/>
                <w:webHidden/>
              </w:rPr>
            </w:r>
            <w:r w:rsidR="00090E28">
              <w:rPr>
                <w:noProof/>
                <w:webHidden/>
              </w:rPr>
              <w:fldChar w:fldCharType="separate"/>
            </w:r>
            <w:r w:rsidR="00090E28">
              <w:rPr>
                <w:noProof/>
                <w:webHidden/>
              </w:rPr>
              <w:t>iii</w:t>
            </w:r>
            <w:r w:rsidR="00090E28">
              <w:rPr>
                <w:noProof/>
                <w:webHidden/>
              </w:rPr>
              <w:fldChar w:fldCharType="end"/>
            </w:r>
          </w:hyperlink>
        </w:p>
        <w:p w14:paraId="0E781A91" w14:textId="3E41D7C6" w:rsidR="00090E28" w:rsidRDefault="00545851">
          <w:pPr>
            <w:pStyle w:val="TOC1"/>
            <w:tabs>
              <w:tab w:val="right" w:leader="dot" w:pos="9350"/>
            </w:tabs>
            <w:rPr>
              <w:rFonts w:asciiTheme="minorHAnsi" w:eastAsiaTheme="minorEastAsia" w:hAnsiTheme="minorHAnsi"/>
              <w:noProof/>
              <w:sz w:val="22"/>
              <w:lang w:val="en-KE" w:eastAsia="en-KE"/>
            </w:rPr>
          </w:pPr>
          <w:hyperlink w:anchor="_Toc94466730" w:history="1">
            <w:r w:rsidR="00090E28" w:rsidRPr="00751261">
              <w:rPr>
                <w:rStyle w:val="Hyperlink"/>
                <w:noProof/>
              </w:rPr>
              <w:t>List of Figures</w:t>
            </w:r>
            <w:r w:rsidR="00090E28">
              <w:rPr>
                <w:noProof/>
                <w:webHidden/>
              </w:rPr>
              <w:tab/>
            </w:r>
            <w:r w:rsidR="00090E28">
              <w:rPr>
                <w:noProof/>
                <w:webHidden/>
              </w:rPr>
              <w:fldChar w:fldCharType="begin"/>
            </w:r>
            <w:r w:rsidR="00090E28">
              <w:rPr>
                <w:noProof/>
                <w:webHidden/>
              </w:rPr>
              <w:instrText xml:space="preserve"> PAGEREF _Toc94466730 \h </w:instrText>
            </w:r>
            <w:r w:rsidR="00090E28">
              <w:rPr>
                <w:noProof/>
                <w:webHidden/>
              </w:rPr>
            </w:r>
            <w:r w:rsidR="00090E28">
              <w:rPr>
                <w:noProof/>
                <w:webHidden/>
              </w:rPr>
              <w:fldChar w:fldCharType="separate"/>
            </w:r>
            <w:r w:rsidR="00090E28">
              <w:rPr>
                <w:noProof/>
                <w:webHidden/>
              </w:rPr>
              <w:t>iii</w:t>
            </w:r>
            <w:r w:rsidR="00090E28">
              <w:rPr>
                <w:noProof/>
                <w:webHidden/>
              </w:rPr>
              <w:fldChar w:fldCharType="end"/>
            </w:r>
          </w:hyperlink>
        </w:p>
        <w:p w14:paraId="309FE7A5" w14:textId="104C4864" w:rsidR="00090E28" w:rsidRDefault="00545851">
          <w:pPr>
            <w:pStyle w:val="TOC1"/>
            <w:tabs>
              <w:tab w:val="right" w:leader="dot" w:pos="9350"/>
            </w:tabs>
            <w:rPr>
              <w:rFonts w:asciiTheme="minorHAnsi" w:eastAsiaTheme="minorEastAsia" w:hAnsiTheme="minorHAnsi"/>
              <w:noProof/>
              <w:sz w:val="22"/>
              <w:lang w:val="en-KE" w:eastAsia="en-KE"/>
            </w:rPr>
          </w:pPr>
          <w:hyperlink w:anchor="_Toc94466731" w:history="1">
            <w:r w:rsidR="00090E28" w:rsidRPr="00751261">
              <w:rPr>
                <w:rStyle w:val="Hyperlink"/>
                <w:noProof/>
              </w:rPr>
              <w:t>List of Tables</w:t>
            </w:r>
            <w:r w:rsidR="00090E28">
              <w:rPr>
                <w:noProof/>
                <w:webHidden/>
              </w:rPr>
              <w:tab/>
            </w:r>
            <w:r w:rsidR="00090E28">
              <w:rPr>
                <w:noProof/>
                <w:webHidden/>
              </w:rPr>
              <w:fldChar w:fldCharType="begin"/>
            </w:r>
            <w:r w:rsidR="00090E28">
              <w:rPr>
                <w:noProof/>
                <w:webHidden/>
              </w:rPr>
              <w:instrText xml:space="preserve"> PAGEREF _Toc94466731 \h </w:instrText>
            </w:r>
            <w:r w:rsidR="00090E28">
              <w:rPr>
                <w:noProof/>
                <w:webHidden/>
              </w:rPr>
            </w:r>
            <w:r w:rsidR="00090E28">
              <w:rPr>
                <w:noProof/>
                <w:webHidden/>
              </w:rPr>
              <w:fldChar w:fldCharType="separate"/>
            </w:r>
            <w:r w:rsidR="00090E28">
              <w:rPr>
                <w:noProof/>
                <w:webHidden/>
              </w:rPr>
              <w:t>iv</w:t>
            </w:r>
            <w:r w:rsidR="00090E28">
              <w:rPr>
                <w:noProof/>
                <w:webHidden/>
              </w:rPr>
              <w:fldChar w:fldCharType="end"/>
            </w:r>
          </w:hyperlink>
        </w:p>
        <w:p w14:paraId="01867CE9" w14:textId="20BAF2B2" w:rsidR="00090E28" w:rsidRDefault="00545851">
          <w:pPr>
            <w:pStyle w:val="TOC1"/>
            <w:tabs>
              <w:tab w:val="right" w:leader="dot" w:pos="9350"/>
            </w:tabs>
            <w:rPr>
              <w:rFonts w:asciiTheme="minorHAnsi" w:eastAsiaTheme="minorEastAsia" w:hAnsiTheme="minorHAnsi"/>
              <w:noProof/>
              <w:sz w:val="22"/>
              <w:lang w:val="en-KE" w:eastAsia="en-KE"/>
            </w:rPr>
          </w:pPr>
          <w:hyperlink w:anchor="_Toc94466732" w:history="1">
            <w:r w:rsidR="00090E28" w:rsidRPr="00751261">
              <w:rPr>
                <w:rStyle w:val="Hyperlink"/>
                <w:noProof/>
              </w:rPr>
              <w:t>List Of Abbreviations</w:t>
            </w:r>
            <w:r w:rsidR="00090E28">
              <w:rPr>
                <w:noProof/>
                <w:webHidden/>
              </w:rPr>
              <w:tab/>
            </w:r>
            <w:r w:rsidR="00090E28">
              <w:rPr>
                <w:noProof/>
                <w:webHidden/>
              </w:rPr>
              <w:fldChar w:fldCharType="begin"/>
            </w:r>
            <w:r w:rsidR="00090E28">
              <w:rPr>
                <w:noProof/>
                <w:webHidden/>
              </w:rPr>
              <w:instrText xml:space="preserve"> PAGEREF _Toc94466732 \h </w:instrText>
            </w:r>
            <w:r w:rsidR="00090E28">
              <w:rPr>
                <w:noProof/>
                <w:webHidden/>
              </w:rPr>
            </w:r>
            <w:r w:rsidR="00090E28">
              <w:rPr>
                <w:noProof/>
                <w:webHidden/>
              </w:rPr>
              <w:fldChar w:fldCharType="separate"/>
            </w:r>
            <w:r w:rsidR="00090E28">
              <w:rPr>
                <w:noProof/>
                <w:webHidden/>
              </w:rPr>
              <w:t>v</w:t>
            </w:r>
            <w:r w:rsidR="00090E28">
              <w:rPr>
                <w:noProof/>
                <w:webHidden/>
              </w:rPr>
              <w:fldChar w:fldCharType="end"/>
            </w:r>
          </w:hyperlink>
        </w:p>
        <w:p w14:paraId="1F72B390" w14:textId="61E9D871" w:rsidR="00090E28" w:rsidRDefault="00545851">
          <w:pPr>
            <w:pStyle w:val="TOC1"/>
            <w:tabs>
              <w:tab w:val="right" w:leader="dot" w:pos="9350"/>
            </w:tabs>
            <w:rPr>
              <w:rFonts w:asciiTheme="minorHAnsi" w:eastAsiaTheme="minorEastAsia" w:hAnsiTheme="minorHAnsi"/>
              <w:noProof/>
              <w:sz w:val="22"/>
              <w:lang w:val="en-KE" w:eastAsia="en-KE"/>
            </w:rPr>
          </w:pPr>
          <w:hyperlink w:anchor="_Toc94466733" w:history="1">
            <w:r w:rsidR="00090E28" w:rsidRPr="00751261">
              <w:rPr>
                <w:rStyle w:val="Hyperlink"/>
                <w:noProof/>
              </w:rPr>
              <w:t>Chapter 1: Introduction</w:t>
            </w:r>
            <w:r w:rsidR="00090E28">
              <w:rPr>
                <w:noProof/>
                <w:webHidden/>
              </w:rPr>
              <w:tab/>
            </w:r>
            <w:r w:rsidR="00090E28">
              <w:rPr>
                <w:noProof/>
                <w:webHidden/>
              </w:rPr>
              <w:fldChar w:fldCharType="begin"/>
            </w:r>
            <w:r w:rsidR="00090E28">
              <w:rPr>
                <w:noProof/>
                <w:webHidden/>
              </w:rPr>
              <w:instrText xml:space="preserve"> PAGEREF _Toc94466733 \h </w:instrText>
            </w:r>
            <w:r w:rsidR="00090E28">
              <w:rPr>
                <w:noProof/>
                <w:webHidden/>
              </w:rPr>
            </w:r>
            <w:r w:rsidR="00090E28">
              <w:rPr>
                <w:noProof/>
                <w:webHidden/>
              </w:rPr>
              <w:fldChar w:fldCharType="separate"/>
            </w:r>
            <w:r w:rsidR="00090E28">
              <w:rPr>
                <w:noProof/>
                <w:webHidden/>
              </w:rPr>
              <w:t>1</w:t>
            </w:r>
            <w:r w:rsidR="00090E28">
              <w:rPr>
                <w:noProof/>
                <w:webHidden/>
              </w:rPr>
              <w:fldChar w:fldCharType="end"/>
            </w:r>
          </w:hyperlink>
        </w:p>
        <w:p w14:paraId="0E5F68A5" w14:textId="61079FA1" w:rsidR="00090E28" w:rsidRDefault="00545851">
          <w:pPr>
            <w:pStyle w:val="TOC2"/>
            <w:tabs>
              <w:tab w:val="right" w:leader="dot" w:pos="9350"/>
            </w:tabs>
            <w:rPr>
              <w:rFonts w:asciiTheme="minorHAnsi" w:eastAsiaTheme="minorEastAsia" w:hAnsiTheme="minorHAnsi"/>
              <w:noProof/>
              <w:sz w:val="22"/>
              <w:lang w:val="en-KE" w:eastAsia="en-KE"/>
            </w:rPr>
          </w:pPr>
          <w:hyperlink w:anchor="_Toc94466734" w:history="1">
            <w:r w:rsidR="00090E28" w:rsidRPr="00751261">
              <w:rPr>
                <w:rStyle w:val="Hyperlink"/>
                <w:noProof/>
              </w:rPr>
              <w:t>1.1 Background</w:t>
            </w:r>
            <w:r w:rsidR="00090E28">
              <w:rPr>
                <w:noProof/>
                <w:webHidden/>
              </w:rPr>
              <w:tab/>
            </w:r>
            <w:r w:rsidR="00090E28">
              <w:rPr>
                <w:noProof/>
                <w:webHidden/>
              </w:rPr>
              <w:fldChar w:fldCharType="begin"/>
            </w:r>
            <w:r w:rsidR="00090E28">
              <w:rPr>
                <w:noProof/>
                <w:webHidden/>
              </w:rPr>
              <w:instrText xml:space="preserve"> PAGEREF _Toc94466734 \h </w:instrText>
            </w:r>
            <w:r w:rsidR="00090E28">
              <w:rPr>
                <w:noProof/>
                <w:webHidden/>
              </w:rPr>
            </w:r>
            <w:r w:rsidR="00090E28">
              <w:rPr>
                <w:noProof/>
                <w:webHidden/>
              </w:rPr>
              <w:fldChar w:fldCharType="separate"/>
            </w:r>
            <w:r w:rsidR="00090E28">
              <w:rPr>
                <w:noProof/>
                <w:webHidden/>
              </w:rPr>
              <w:t>1</w:t>
            </w:r>
            <w:r w:rsidR="00090E28">
              <w:rPr>
                <w:noProof/>
                <w:webHidden/>
              </w:rPr>
              <w:fldChar w:fldCharType="end"/>
            </w:r>
          </w:hyperlink>
        </w:p>
        <w:p w14:paraId="7D3E2BEF" w14:textId="7F83B1E6" w:rsidR="00090E28" w:rsidRDefault="00545851">
          <w:pPr>
            <w:pStyle w:val="TOC2"/>
            <w:tabs>
              <w:tab w:val="right" w:leader="dot" w:pos="9350"/>
            </w:tabs>
            <w:rPr>
              <w:rFonts w:asciiTheme="minorHAnsi" w:eastAsiaTheme="minorEastAsia" w:hAnsiTheme="minorHAnsi"/>
              <w:noProof/>
              <w:sz w:val="22"/>
              <w:lang w:val="en-KE" w:eastAsia="en-KE"/>
            </w:rPr>
          </w:pPr>
          <w:hyperlink w:anchor="_Toc94466735" w:history="1">
            <w:r w:rsidR="00090E28" w:rsidRPr="00751261">
              <w:rPr>
                <w:rStyle w:val="Hyperlink"/>
                <w:noProof/>
              </w:rPr>
              <w:t>1.2 Problem statement</w:t>
            </w:r>
            <w:r w:rsidR="00090E28">
              <w:rPr>
                <w:noProof/>
                <w:webHidden/>
              </w:rPr>
              <w:tab/>
            </w:r>
            <w:r w:rsidR="00090E28">
              <w:rPr>
                <w:noProof/>
                <w:webHidden/>
              </w:rPr>
              <w:fldChar w:fldCharType="begin"/>
            </w:r>
            <w:r w:rsidR="00090E28">
              <w:rPr>
                <w:noProof/>
                <w:webHidden/>
              </w:rPr>
              <w:instrText xml:space="preserve"> PAGEREF _Toc94466735 \h </w:instrText>
            </w:r>
            <w:r w:rsidR="00090E28">
              <w:rPr>
                <w:noProof/>
                <w:webHidden/>
              </w:rPr>
            </w:r>
            <w:r w:rsidR="00090E28">
              <w:rPr>
                <w:noProof/>
                <w:webHidden/>
              </w:rPr>
              <w:fldChar w:fldCharType="separate"/>
            </w:r>
            <w:r w:rsidR="00090E28">
              <w:rPr>
                <w:noProof/>
                <w:webHidden/>
              </w:rPr>
              <w:t>2</w:t>
            </w:r>
            <w:r w:rsidR="00090E28">
              <w:rPr>
                <w:noProof/>
                <w:webHidden/>
              </w:rPr>
              <w:fldChar w:fldCharType="end"/>
            </w:r>
          </w:hyperlink>
        </w:p>
        <w:p w14:paraId="55287BE7" w14:textId="35D8BD83" w:rsidR="00090E28" w:rsidRDefault="00545851">
          <w:pPr>
            <w:pStyle w:val="TOC2"/>
            <w:tabs>
              <w:tab w:val="right" w:leader="dot" w:pos="9350"/>
            </w:tabs>
            <w:rPr>
              <w:rFonts w:asciiTheme="minorHAnsi" w:eastAsiaTheme="minorEastAsia" w:hAnsiTheme="minorHAnsi"/>
              <w:noProof/>
              <w:sz w:val="22"/>
              <w:lang w:val="en-KE" w:eastAsia="en-KE"/>
            </w:rPr>
          </w:pPr>
          <w:hyperlink w:anchor="_Toc94466736" w:history="1">
            <w:r w:rsidR="00090E28" w:rsidRPr="00751261">
              <w:rPr>
                <w:rStyle w:val="Hyperlink"/>
                <w:noProof/>
              </w:rPr>
              <w:t>1.3 Aim</w:t>
            </w:r>
            <w:r w:rsidR="00090E28">
              <w:rPr>
                <w:noProof/>
                <w:webHidden/>
              </w:rPr>
              <w:tab/>
            </w:r>
            <w:r w:rsidR="00090E28">
              <w:rPr>
                <w:noProof/>
                <w:webHidden/>
              </w:rPr>
              <w:fldChar w:fldCharType="begin"/>
            </w:r>
            <w:r w:rsidR="00090E28">
              <w:rPr>
                <w:noProof/>
                <w:webHidden/>
              </w:rPr>
              <w:instrText xml:space="preserve"> PAGEREF _Toc94466736 \h </w:instrText>
            </w:r>
            <w:r w:rsidR="00090E28">
              <w:rPr>
                <w:noProof/>
                <w:webHidden/>
              </w:rPr>
            </w:r>
            <w:r w:rsidR="00090E28">
              <w:rPr>
                <w:noProof/>
                <w:webHidden/>
              </w:rPr>
              <w:fldChar w:fldCharType="separate"/>
            </w:r>
            <w:r w:rsidR="00090E28">
              <w:rPr>
                <w:noProof/>
                <w:webHidden/>
              </w:rPr>
              <w:t>2</w:t>
            </w:r>
            <w:r w:rsidR="00090E28">
              <w:rPr>
                <w:noProof/>
                <w:webHidden/>
              </w:rPr>
              <w:fldChar w:fldCharType="end"/>
            </w:r>
          </w:hyperlink>
        </w:p>
        <w:p w14:paraId="0D2629C2" w14:textId="16B03256" w:rsidR="00090E28" w:rsidRDefault="00545851">
          <w:pPr>
            <w:pStyle w:val="TOC2"/>
            <w:tabs>
              <w:tab w:val="right" w:leader="dot" w:pos="9350"/>
            </w:tabs>
            <w:rPr>
              <w:rFonts w:asciiTheme="minorHAnsi" w:eastAsiaTheme="minorEastAsia" w:hAnsiTheme="minorHAnsi"/>
              <w:noProof/>
              <w:sz w:val="22"/>
              <w:lang w:val="en-KE" w:eastAsia="en-KE"/>
            </w:rPr>
          </w:pPr>
          <w:hyperlink w:anchor="_Toc94466737" w:history="1">
            <w:r w:rsidR="00090E28" w:rsidRPr="00751261">
              <w:rPr>
                <w:rStyle w:val="Hyperlink"/>
                <w:noProof/>
              </w:rPr>
              <w:t>1.4 Specific Objective</w:t>
            </w:r>
            <w:r w:rsidR="00090E28">
              <w:rPr>
                <w:noProof/>
                <w:webHidden/>
              </w:rPr>
              <w:tab/>
            </w:r>
            <w:r w:rsidR="00090E28">
              <w:rPr>
                <w:noProof/>
                <w:webHidden/>
              </w:rPr>
              <w:fldChar w:fldCharType="begin"/>
            </w:r>
            <w:r w:rsidR="00090E28">
              <w:rPr>
                <w:noProof/>
                <w:webHidden/>
              </w:rPr>
              <w:instrText xml:space="preserve"> PAGEREF _Toc94466737 \h </w:instrText>
            </w:r>
            <w:r w:rsidR="00090E28">
              <w:rPr>
                <w:noProof/>
                <w:webHidden/>
              </w:rPr>
            </w:r>
            <w:r w:rsidR="00090E28">
              <w:rPr>
                <w:noProof/>
                <w:webHidden/>
              </w:rPr>
              <w:fldChar w:fldCharType="separate"/>
            </w:r>
            <w:r w:rsidR="00090E28">
              <w:rPr>
                <w:noProof/>
                <w:webHidden/>
              </w:rPr>
              <w:t>2</w:t>
            </w:r>
            <w:r w:rsidR="00090E28">
              <w:rPr>
                <w:noProof/>
                <w:webHidden/>
              </w:rPr>
              <w:fldChar w:fldCharType="end"/>
            </w:r>
          </w:hyperlink>
        </w:p>
        <w:p w14:paraId="0C1CACFB" w14:textId="6D9F03BF" w:rsidR="00090E28" w:rsidRDefault="00545851">
          <w:pPr>
            <w:pStyle w:val="TOC2"/>
            <w:tabs>
              <w:tab w:val="right" w:leader="dot" w:pos="9350"/>
            </w:tabs>
            <w:rPr>
              <w:rFonts w:asciiTheme="minorHAnsi" w:eastAsiaTheme="minorEastAsia" w:hAnsiTheme="minorHAnsi"/>
              <w:noProof/>
              <w:sz w:val="22"/>
              <w:lang w:val="en-KE" w:eastAsia="en-KE"/>
            </w:rPr>
          </w:pPr>
          <w:hyperlink w:anchor="_Toc94466738" w:history="1">
            <w:r w:rsidR="00090E28" w:rsidRPr="00751261">
              <w:rPr>
                <w:rStyle w:val="Hyperlink"/>
                <w:noProof/>
              </w:rPr>
              <w:t>1.5 Justification of the study</w:t>
            </w:r>
            <w:r w:rsidR="00090E28">
              <w:rPr>
                <w:noProof/>
                <w:webHidden/>
              </w:rPr>
              <w:tab/>
            </w:r>
            <w:r w:rsidR="00090E28">
              <w:rPr>
                <w:noProof/>
                <w:webHidden/>
              </w:rPr>
              <w:fldChar w:fldCharType="begin"/>
            </w:r>
            <w:r w:rsidR="00090E28">
              <w:rPr>
                <w:noProof/>
                <w:webHidden/>
              </w:rPr>
              <w:instrText xml:space="preserve"> PAGEREF _Toc94466738 \h </w:instrText>
            </w:r>
            <w:r w:rsidR="00090E28">
              <w:rPr>
                <w:noProof/>
                <w:webHidden/>
              </w:rPr>
            </w:r>
            <w:r w:rsidR="00090E28">
              <w:rPr>
                <w:noProof/>
                <w:webHidden/>
              </w:rPr>
              <w:fldChar w:fldCharType="separate"/>
            </w:r>
            <w:r w:rsidR="00090E28">
              <w:rPr>
                <w:noProof/>
                <w:webHidden/>
              </w:rPr>
              <w:t>3</w:t>
            </w:r>
            <w:r w:rsidR="00090E28">
              <w:rPr>
                <w:noProof/>
                <w:webHidden/>
              </w:rPr>
              <w:fldChar w:fldCharType="end"/>
            </w:r>
          </w:hyperlink>
        </w:p>
        <w:p w14:paraId="4324C0D2" w14:textId="538C5C7E" w:rsidR="00090E28" w:rsidRDefault="00545851">
          <w:pPr>
            <w:pStyle w:val="TOC2"/>
            <w:tabs>
              <w:tab w:val="right" w:leader="dot" w:pos="9350"/>
            </w:tabs>
            <w:rPr>
              <w:rFonts w:asciiTheme="minorHAnsi" w:eastAsiaTheme="minorEastAsia" w:hAnsiTheme="minorHAnsi"/>
              <w:noProof/>
              <w:sz w:val="22"/>
              <w:lang w:val="en-KE" w:eastAsia="en-KE"/>
            </w:rPr>
          </w:pPr>
          <w:hyperlink w:anchor="_Toc94466739" w:history="1">
            <w:r w:rsidR="00090E28" w:rsidRPr="00751261">
              <w:rPr>
                <w:rStyle w:val="Hyperlink"/>
                <w:noProof/>
              </w:rPr>
              <w:t>1.6 Scope and limitation</w:t>
            </w:r>
            <w:r w:rsidR="00090E28">
              <w:rPr>
                <w:noProof/>
                <w:webHidden/>
              </w:rPr>
              <w:tab/>
            </w:r>
            <w:r w:rsidR="00090E28">
              <w:rPr>
                <w:noProof/>
                <w:webHidden/>
              </w:rPr>
              <w:fldChar w:fldCharType="begin"/>
            </w:r>
            <w:r w:rsidR="00090E28">
              <w:rPr>
                <w:noProof/>
                <w:webHidden/>
              </w:rPr>
              <w:instrText xml:space="preserve"> PAGEREF _Toc94466739 \h </w:instrText>
            </w:r>
            <w:r w:rsidR="00090E28">
              <w:rPr>
                <w:noProof/>
                <w:webHidden/>
              </w:rPr>
            </w:r>
            <w:r w:rsidR="00090E28">
              <w:rPr>
                <w:noProof/>
                <w:webHidden/>
              </w:rPr>
              <w:fldChar w:fldCharType="separate"/>
            </w:r>
            <w:r w:rsidR="00090E28">
              <w:rPr>
                <w:noProof/>
                <w:webHidden/>
              </w:rPr>
              <w:t>3</w:t>
            </w:r>
            <w:r w:rsidR="00090E28">
              <w:rPr>
                <w:noProof/>
                <w:webHidden/>
              </w:rPr>
              <w:fldChar w:fldCharType="end"/>
            </w:r>
          </w:hyperlink>
        </w:p>
        <w:p w14:paraId="7406157F" w14:textId="6FA8F5AA" w:rsidR="00090E28" w:rsidRDefault="00545851">
          <w:pPr>
            <w:pStyle w:val="TOC1"/>
            <w:tabs>
              <w:tab w:val="right" w:leader="dot" w:pos="9350"/>
            </w:tabs>
            <w:rPr>
              <w:rFonts w:asciiTheme="minorHAnsi" w:eastAsiaTheme="minorEastAsia" w:hAnsiTheme="minorHAnsi"/>
              <w:noProof/>
              <w:sz w:val="22"/>
              <w:lang w:val="en-KE" w:eastAsia="en-KE"/>
            </w:rPr>
          </w:pPr>
          <w:hyperlink w:anchor="_Toc94466740" w:history="1">
            <w:r w:rsidR="00090E28" w:rsidRPr="00751261">
              <w:rPr>
                <w:rStyle w:val="Hyperlink"/>
                <w:noProof/>
              </w:rPr>
              <w:t>Chapter 2: Literature Review</w:t>
            </w:r>
            <w:r w:rsidR="00090E28">
              <w:rPr>
                <w:noProof/>
                <w:webHidden/>
              </w:rPr>
              <w:tab/>
            </w:r>
            <w:r w:rsidR="00090E28">
              <w:rPr>
                <w:noProof/>
                <w:webHidden/>
              </w:rPr>
              <w:fldChar w:fldCharType="begin"/>
            </w:r>
            <w:r w:rsidR="00090E28">
              <w:rPr>
                <w:noProof/>
                <w:webHidden/>
              </w:rPr>
              <w:instrText xml:space="preserve"> PAGEREF _Toc94466740 \h </w:instrText>
            </w:r>
            <w:r w:rsidR="00090E28">
              <w:rPr>
                <w:noProof/>
                <w:webHidden/>
              </w:rPr>
            </w:r>
            <w:r w:rsidR="00090E28">
              <w:rPr>
                <w:noProof/>
                <w:webHidden/>
              </w:rPr>
              <w:fldChar w:fldCharType="separate"/>
            </w:r>
            <w:r w:rsidR="00090E28">
              <w:rPr>
                <w:noProof/>
                <w:webHidden/>
              </w:rPr>
              <w:t>4</w:t>
            </w:r>
            <w:r w:rsidR="00090E28">
              <w:rPr>
                <w:noProof/>
                <w:webHidden/>
              </w:rPr>
              <w:fldChar w:fldCharType="end"/>
            </w:r>
          </w:hyperlink>
        </w:p>
        <w:p w14:paraId="2873A7D8" w14:textId="3B406B1D" w:rsidR="00090E28" w:rsidRDefault="00545851">
          <w:pPr>
            <w:pStyle w:val="TOC2"/>
            <w:tabs>
              <w:tab w:val="right" w:leader="dot" w:pos="9350"/>
            </w:tabs>
            <w:rPr>
              <w:rFonts w:asciiTheme="minorHAnsi" w:eastAsiaTheme="minorEastAsia" w:hAnsiTheme="minorHAnsi"/>
              <w:noProof/>
              <w:sz w:val="22"/>
              <w:lang w:val="en-KE" w:eastAsia="en-KE"/>
            </w:rPr>
          </w:pPr>
          <w:hyperlink w:anchor="_Toc94466741" w:history="1">
            <w:r w:rsidR="00090E28" w:rsidRPr="00751261">
              <w:rPr>
                <w:rStyle w:val="Hyperlink"/>
                <w:noProof/>
              </w:rPr>
              <w:t>2.1 Introduction</w:t>
            </w:r>
            <w:r w:rsidR="00090E28">
              <w:rPr>
                <w:noProof/>
                <w:webHidden/>
              </w:rPr>
              <w:tab/>
            </w:r>
            <w:r w:rsidR="00090E28">
              <w:rPr>
                <w:noProof/>
                <w:webHidden/>
              </w:rPr>
              <w:fldChar w:fldCharType="begin"/>
            </w:r>
            <w:r w:rsidR="00090E28">
              <w:rPr>
                <w:noProof/>
                <w:webHidden/>
              </w:rPr>
              <w:instrText xml:space="preserve"> PAGEREF _Toc94466741 \h </w:instrText>
            </w:r>
            <w:r w:rsidR="00090E28">
              <w:rPr>
                <w:noProof/>
                <w:webHidden/>
              </w:rPr>
            </w:r>
            <w:r w:rsidR="00090E28">
              <w:rPr>
                <w:noProof/>
                <w:webHidden/>
              </w:rPr>
              <w:fldChar w:fldCharType="separate"/>
            </w:r>
            <w:r w:rsidR="00090E28">
              <w:rPr>
                <w:noProof/>
                <w:webHidden/>
              </w:rPr>
              <w:t>4</w:t>
            </w:r>
            <w:r w:rsidR="00090E28">
              <w:rPr>
                <w:noProof/>
                <w:webHidden/>
              </w:rPr>
              <w:fldChar w:fldCharType="end"/>
            </w:r>
          </w:hyperlink>
        </w:p>
        <w:p w14:paraId="77FAC2F0" w14:textId="5631DC46" w:rsidR="00090E28" w:rsidRDefault="00545851">
          <w:pPr>
            <w:pStyle w:val="TOC3"/>
            <w:tabs>
              <w:tab w:val="right" w:leader="dot" w:pos="9350"/>
            </w:tabs>
            <w:rPr>
              <w:rFonts w:asciiTheme="minorHAnsi" w:eastAsiaTheme="minorEastAsia" w:hAnsiTheme="minorHAnsi"/>
              <w:noProof/>
              <w:sz w:val="22"/>
              <w:lang w:val="en-KE" w:eastAsia="en-KE"/>
            </w:rPr>
          </w:pPr>
          <w:hyperlink w:anchor="_Toc94466742" w:history="1">
            <w:r w:rsidR="00090E28" w:rsidRPr="00751261">
              <w:rPr>
                <w:rStyle w:val="Hyperlink"/>
                <w:noProof/>
              </w:rPr>
              <w:t>2.1.1 A description of current processes of finding lost or stolen items.</w:t>
            </w:r>
            <w:r w:rsidR="00090E28">
              <w:rPr>
                <w:noProof/>
                <w:webHidden/>
              </w:rPr>
              <w:tab/>
            </w:r>
            <w:r w:rsidR="00090E28">
              <w:rPr>
                <w:noProof/>
                <w:webHidden/>
              </w:rPr>
              <w:fldChar w:fldCharType="begin"/>
            </w:r>
            <w:r w:rsidR="00090E28">
              <w:rPr>
                <w:noProof/>
                <w:webHidden/>
              </w:rPr>
              <w:instrText xml:space="preserve"> PAGEREF _Toc94466742 \h </w:instrText>
            </w:r>
            <w:r w:rsidR="00090E28">
              <w:rPr>
                <w:noProof/>
                <w:webHidden/>
              </w:rPr>
            </w:r>
            <w:r w:rsidR="00090E28">
              <w:rPr>
                <w:noProof/>
                <w:webHidden/>
              </w:rPr>
              <w:fldChar w:fldCharType="separate"/>
            </w:r>
            <w:r w:rsidR="00090E28">
              <w:rPr>
                <w:noProof/>
                <w:webHidden/>
              </w:rPr>
              <w:t>4</w:t>
            </w:r>
            <w:r w:rsidR="00090E28">
              <w:rPr>
                <w:noProof/>
                <w:webHidden/>
              </w:rPr>
              <w:fldChar w:fldCharType="end"/>
            </w:r>
          </w:hyperlink>
        </w:p>
        <w:p w14:paraId="6A15573D" w14:textId="64D21177" w:rsidR="00090E28" w:rsidRDefault="00545851">
          <w:pPr>
            <w:pStyle w:val="TOC3"/>
            <w:tabs>
              <w:tab w:val="right" w:leader="dot" w:pos="9350"/>
            </w:tabs>
            <w:rPr>
              <w:rFonts w:asciiTheme="minorHAnsi" w:eastAsiaTheme="minorEastAsia" w:hAnsiTheme="minorHAnsi"/>
              <w:noProof/>
              <w:sz w:val="22"/>
              <w:lang w:val="en-KE" w:eastAsia="en-KE"/>
            </w:rPr>
          </w:pPr>
          <w:hyperlink w:anchor="_Toc94466743" w:history="1">
            <w:r w:rsidR="00090E28" w:rsidRPr="00751261">
              <w:rPr>
                <w:rStyle w:val="Hyperlink"/>
                <w:noProof/>
              </w:rPr>
              <w:t>2.1.2 Challenges faced by current processes in finding lost or stolen items.</w:t>
            </w:r>
            <w:r w:rsidR="00090E28">
              <w:rPr>
                <w:noProof/>
                <w:webHidden/>
              </w:rPr>
              <w:tab/>
            </w:r>
            <w:r w:rsidR="00090E28">
              <w:rPr>
                <w:noProof/>
                <w:webHidden/>
              </w:rPr>
              <w:fldChar w:fldCharType="begin"/>
            </w:r>
            <w:r w:rsidR="00090E28">
              <w:rPr>
                <w:noProof/>
                <w:webHidden/>
              </w:rPr>
              <w:instrText xml:space="preserve"> PAGEREF _Toc94466743 \h </w:instrText>
            </w:r>
            <w:r w:rsidR="00090E28">
              <w:rPr>
                <w:noProof/>
                <w:webHidden/>
              </w:rPr>
            </w:r>
            <w:r w:rsidR="00090E28">
              <w:rPr>
                <w:noProof/>
                <w:webHidden/>
              </w:rPr>
              <w:fldChar w:fldCharType="separate"/>
            </w:r>
            <w:r w:rsidR="00090E28">
              <w:rPr>
                <w:noProof/>
                <w:webHidden/>
              </w:rPr>
              <w:t>4</w:t>
            </w:r>
            <w:r w:rsidR="00090E28">
              <w:rPr>
                <w:noProof/>
                <w:webHidden/>
              </w:rPr>
              <w:fldChar w:fldCharType="end"/>
            </w:r>
          </w:hyperlink>
        </w:p>
        <w:p w14:paraId="4FC0A849" w14:textId="7AF3C7F9" w:rsidR="00090E28" w:rsidRDefault="00545851">
          <w:pPr>
            <w:pStyle w:val="TOC2"/>
            <w:tabs>
              <w:tab w:val="right" w:leader="dot" w:pos="9350"/>
            </w:tabs>
            <w:rPr>
              <w:rFonts w:asciiTheme="minorHAnsi" w:eastAsiaTheme="minorEastAsia" w:hAnsiTheme="minorHAnsi"/>
              <w:noProof/>
              <w:sz w:val="22"/>
              <w:lang w:val="en-KE" w:eastAsia="en-KE"/>
            </w:rPr>
          </w:pPr>
          <w:hyperlink w:anchor="_Toc94466744" w:history="1">
            <w:r w:rsidR="00090E28" w:rsidRPr="00751261">
              <w:rPr>
                <w:rStyle w:val="Hyperlink"/>
                <w:noProof/>
              </w:rPr>
              <w:t>2.2 A Review of the existing lost and found system that is web based.</w:t>
            </w:r>
            <w:r w:rsidR="00090E28">
              <w:rPr>
                <w:noProof/>
                <w:webHidden/>
              </w:rPr>
              <w:tab/>
            </w:r>
            <w:r w:rsidR="00090E28">
              <w:rPr>
                <w:noProof/>
                <w:webHidden/>
              </w:rPr>
              <w:fldChar w:fldCharType="begin"/>
            </w:r>
            <w:r w:rsidR="00090E28">
              <w:rPr>
                <w:noProof/>
                <w:webHidden/>
              </w:rPr>
              <w:instrText xml:space="preserve"> PAGEREF _Toc94466744 \h </w:instrText>
            </w:r>
            <w:r w:rsidR="00090E28">
              <w:rPr>
                <w:noProof/>
                <w:webHidden/>
              </w:rPr>
            </w:r>
            <w:r w:rsidR="00090E28">
              <w:rPr>
                <w:noProof/>
                <w:webHidden/>
              </w:rPr>
              <w:fldChar w:fldCharType="separate"/>
            </w:r>
            <w:r w:rsidR="00090E28">
              <w:rPr>
                <w:noProof/>
                <w:webHidden/>
              </w:rPr>
              <w:t>5</w:t>
            </w:r>
            <w:r w:rsidR="00090E28">
              <w:rPr>
                <w:noProof/>
                <w:webHidden/>
              </w:rPr>
              <w:fldChar w:fldCharType="end"/>
            </w:r>
          </w:hyperlink>
        </w:p>
        <w:p w14:paraId="2D04CC4A" w14:textId="2BFCAAE1" w:rsidR="00090E28" w:rsidRDefault="00545851">
          <w:pPr>
            <w:pStyle w:val="TOC3"/>
            <w:tabs>
              <w:tab w:val="right" w:leader="dot" w:pos="9350"/>
            </w:tabs>
            <w:rPr>
              <w:rFonts w:asciiTheme="minorHAnsi" w:eastAsiaTheme="minorEastAsia" w:hAnsiTheme="minorHAnsi"/>
              <w:noProof/>
              <w:sz w:val="22"/>
              <w:lang w:val="en-KE" w:eastAsia="en-KE"/>
            </w:rPr>
          </w:pPr>
          <w:hyperlink w:anchor="_Toc94466745" w:history="1">
            <w:r w:rsidR="00090E28" w:rsidRPr="00751261">
              <w:rPr>
                <w:rStyle w:val="Hyperlink"/>
                <w:noProof/>
              </w:rPr>
              <w:t>2.2.1 Lost &amp; Found Centre</w:t>
            </w:r>
            <w:r w:rsidR="00090E28">
              <w:rPr>
                <w:noProof/>
                <w:webHidden/>
              </w:rPr>
              <w:tab/>
            </w:r>
            <w:r w:rsidR="00090E28">
              <w:rPr>
                <w:noProof/>
                <w:webHidden/>
              </w:rPr>
              <w:fldChar w:fldCharType="begin"/>
            </w:r>
            <w:r w:rsidR="00090E28">
              <w:rPr>
                <w:noProof/>
                <w:webHidden/>
              </w:rPr>
              <w:instrText xml:space="preserve"> PAGEREF _Toc94466745 \h </w:instrText>
            </w:r>
            <w:r w:rsidR="00090E28">
              <w:rPr>
                <w:noProof/>
                <w:webHidden/>
              </w:rPr>
            </w:r>
            <w:r w:rsidR="00090E28">
              <w:rPr>
                <w:noProof/>
                <w:webHidden/>
              </w:rPr>
              <w:fldChar w:fldCharType="separate"/>
            </w:r>
            <w:r w:rsidR="00090E28">
              <w:rPr>
                <w:noProof/>
                <w:webHidden/>
              </w:rPr>
              <w:t>5</w:t>
            </w:r>
            <w:r w:rsidR="00090E28">
              <w:rPr>
                <w:noProof/>
                <w:webHidden/>
              </w:rPr>
              <w:fldChar w:fldCharType="end"/>
            </w:r>
          </w:hyperlink>
        </w:p>
        <w:p w14:paraId="2C1E0F92" w14:textId="6882F61E" w:rsidR="00090E28" w:rsidRDefault="00545851">
          <w:pPr>
            <w:pStyle w:val="TOC3"/>
            <w:tabs>
              <w:tab w:val="right" w:leader="dot" w:pos="9350"/>
            </w:tabs>
            <w:rPr>
              <w:rFonts w:asciiTheme="minorHAnsi" w:eastAsiaTheme="minorEastAsia" w:hAnsiTheme="minorHAnsi"/>
              <w:noProof/>
              <w:sz w:val="22"/>
              <w:lang w:val="en-KE" w:eastAsia="en-KE"/>
            </w:rPr>
          </w:pPr>
          <w:hyperlink w:anchor="_Toc94466746" w:history="1">
            <w:r w:rsidR="00090E28" w:rsidRPr="00751261">
              <w:rPr>
                <w:rStyle w:val="Hyperlink"/>
                <w:noProof/>
              </w:rPr>
              <w:t>2.2.2 Find My Device</w:t>
            </w:r>
            <w:r w:rsidR="00090E28">
              <w:rPr>
                <w:noProof/>
                <w:webHidden/>
              </w:rPr>
              <w:tab/>
            </w:r>
            <w:r w:rsidR="00090E28">
              <w:rPr>
                <w:noProof/>
                <w:webHidden/>
              </w:rPr>
              <w:fldChar w:fldCharType="begin"/>
            </w:r>
            <w:r w:rsidR="00090E28">
              <w:rPr>
                <w:noProof/>
                <w:webHidden/>
              </w:rPr>
              <w:instrText xml:space="preserve"> PAGEREF _Toc94466746 \h </w:instrText>
            </w:r>
            <w:r w:rsidR="00090E28">
              <w:rPr>
                <w:noProof/>
                <w:webHidden/>
              </w:rPr>
            </w:r>
            <w:r w:rsidR="00090E28">
              <w:rPr>
                <w:noProof/>
                <w:webHidden/>
              </w:rPr>
              <w:fldChar w:fldCharType="separate"/>
            </w:r>
            <w:r w:rsidR="00090E28">
              <w:rPr>
                <w:noProof/>
                <w:webHidden/>
              </w:rPr>
              <w:t>6</w:t>
            </w:r>
            <w:r w:rsidR="00090E28">
              <w:rPr>
                <w:noProof/>
                <w:webHidden/>
              </w:rPr>
              <w:fldChar w:fldCharType="end"/>
            </w:r>
          </w:hyperlink>
        </w:p>
        <w:p w14:paraId="184821F8" w14:textId="766C4099" w:rsidR="00090E28" w:rsidRDefault="00545851">
          <w:pPr>
            <w:pStyle w:val="TOC3"/>
            <w:tabs>
              <w:tab w:val="right" w:leader="dot" w:pos="9350"/>
            </w:tabs>
            <w:rPr>
              <w:rFonts w:asciiTheme="minorHAnsi" w:eastAsiaTheme="minorEastAsia" w:hAnsiTheme="minorHAnsi"/>
              <w:noProof/>
              <w:sz w:val="22"/>
              <w:lang w:val="en-KE" w:eastAsia="en-KE"/>
            </w:rPr>
          </w:pPr>
          <w:hyperlink w:anchor="_Toc94466747" w:history="1">
            <w:r w:rsidR="00090E28" w:rsidRPr="00751261">
              <w:rPr>
                <w:rStyle w:val="Hyperlink"/>
                <w:noProof/>
              </w:rPr>
              <w:t>2.2.3 Find My Lost</w:t>
            </w:r>
            <w:r w:rsidR="00090E28">
              <w:rPr>
                <w:noProof/>
                <w:webHidden/>
              </w:rPr>
              <w:tab/>
            </w:r>
            <w:r w:rsidR="00090E28">
              <w:rPr>
                <w:noProof/>
                <w:webHidden/>
              </w:rPr>
              <w:fldChar w:fldCharType="begin"/>
            </w:r>
            <w:r w:rsidR="00090E28">
              <w:rPr>
                <w:noProof/>
                <w:webHidden/>
              </w:rPr>
              <w:instrText xml:space="preserve"> PAGEREF _Toc94466747 \h </w:instrText>
            </w:r>
            <w:r w:rsidR="00090E28">
              <w:rPr>
                <w:noProof/>
                <w:webHidden/>
              </w:rPr>
            </w:r>
            <w:r w:rsidR="00090E28">
              <w:rPr>
                <w:noProof/>
                <w:webHidden/>
              </w:rPr>
              <w:fldChar w:fldCharType="separate"/>
            </w:r>
            <w:r w:rsidR="00090E28">
              <w:rPr>
                <w:noProof/>
                <w:webHidden/>
              </w:rPr>
              <w:t>7</w:t>
            </w:r>
            <w:r w:rsidR="00090E28">
              <w:rPr>
                <w:noProof/>
                <w:webHidden/>
              </w:rPr>
              <w:fldChar w:fldCharType="end"/>
            </w:r>
          </w:hyperlink>
        </w:p>
        <w:p w14:paraId="224BD6FA" w14:textId="5616269E" w:rsidR="00090E28" w:rsidRDefault="00545851">
          <w:pPr>
            <w:pStyle w:val="TOC3"/>
            <w:tabs>
              <w:tab w:val="right" w:leader="dot" w:pos="9350"/>
            </w:tabs>
            <w:rPr>
              <w:rFonts w:asciiTheme="minorHAnsi" w:eastAsiaTheme="minorEastAsia" w:hAnsiTheme="minorHAnsi"/>
              <w:noProof/>
              <w:sz w:val="22"/>
              <w:lang w:val="en-KE" w:eastAsia="en-KE"/>
            </w:rPr>
          </w:pPr>
          <w:hyperlink w:anchor="_Toc94466748" w:history="1">
            <w:r w:rsidR="00090E28" w:rsidRPr="00751261">
              <w:rPr>
                <w:rStyle w:val="Hyperlink"/>
                <w:noProof/>
              </w:rPr>
              <w:t>2.2.4 ILost</w:t>
            </w:r>
            <w:r w:rsidR="00090E28">
              <w:rPr>
                <w:noProof/>
                <w:webHidden/>
              </w:rPr>
              <w:tab/>
            </w:r>
            <w:r w:rsidR="00090E28">
              <w:rPr>
                <w:noProof/>
                <w:webHidden/>
              </w:rPr>
              <w:fldChar w:fldCharType="begin"/>
            </w:r>
            <w:r w:rsidR="00090E28">
              <w:rPr>
                <w:noProof/>
                <w:webHidden/>
              </w:rPr>
              <w:instrText xml:space="preserve"> PAGEREF _Toc94466748 \h </w:instrText>
            </w:r>
            <w:r w:rsidR="00090E28">
              <w:rPr>
                <w:noProof/>
                <w:webHidden/>
              </w:rPr>
            </w:r>
            <w:r w:rsidR="00090E28">
              <w:rPr>
                <w:noProof/>
                <w:webHidden/>
              </w:rPr>
              <w:fldChar w:fldCharType="separate"/>
            </w:r>
            <w:r w:rsidR="00090E28">
              <w:rPr>
                <w:noProof/>
                <w:webHidden/>
              </w:rPr>
              <w:t>8</w:t>
            </w:r>
            <w:r w:rsidR="00090E28">
              <w:rPr>
                <w:noProof/>
                <w:webHidden/>
              </w:rPr>
              <w:fldChar w:fldCharType="end"/>
            </w:r>
          </w:hyperlink>
        </w:p>
        <w:p w14:paraId="5282EAEB" w14:textId="4031CE39" w:rsidR="00090E28" w:rsidRDefault="00545851">
          <w:pPr>
            <w:pStyle w:val="TOC2"/>
            <w:tabs>
              <w:tab w:val="right" w:leader="dot" w:pos="9350"/>
            </w:tabs>
            <w:rPr>
              <w:rFonts w:asciiTheme="minorHAnsi" w:eastAsiaTheme="minorEastAsia" w:hAnsiTheme="minorHAnsi"/>
              <w:noProof/>
              <w:sz w:val="22"/>
              <w:lang w:val="en-KE" w:eastAsia="en-KE"/>
            </w:rPr>
          </w:pPr>
          <w:hyperlink w:anchor="_Toc94466749" w:history="1">
            <w:r w:rsidR="00090E28" w:rsidRPr="00751261">
              <w:rPr>
                <w:rStyle w:val="Hyperlink"/>
                <w:noProof/>
              </w:rPr>
              <w:t>2.3 Gaps in existing systems</w:t>
            </w:r>
            <w:r w:rsidR="00090E28">
              <w:rPr>
                <w:noProof/>
                <w:webHidden/>
              </w:rPr>
              <w:tab/>
            </w:r>
            <w:r w:rsidR="00090E28">
              <w:rPr>
                <w:noProof/>
                <w:webHidden/>
              </w:rPr>
              <w:fldChar w:fldCharType="begin"/>
            </w:r>
            <w:r w:rsidR="00090E28">
              <w:rPr>
                <w:noProof/>
                <w:webHidden/>
              </w:rPr>
              <w:instrText xml:space="preserve"> PAGEREF _Toc94466749 \h </w:instrText>
            </w:r>
            <w:r w:rsidR="00090E28">
              <w:rPr>
                <w:noProof/>
                <w:webHidden/>
              </w:rPr>
            </w:r>
            <w:r w:rsidR="00090E28">
              <w:rPr>
                <w:noProof/>
                <w:webHidden/>
              </w:rPr>
              <w:fldChar w:fldCharType="separate"/>
            </w:r>
            <w:r w:rsidR="00090E28">
              <w:rPr>
                <w:noProof/>
                <w:webHidden/>
              </w:rPr>
              <w:t>9</w:t>
            </w:r>
            <w:r w:rsidR="00090E28">
              <w:rPr>
                <w:noProof/>
                <w:webHidden/>
              </w:rPr>
              <w:fldChar w:fldCharType="end"/>
            </w:r>
          </w:hyperlink>
        </w:p>
        <w:p w14:paraId="037B18C2" w14:textId="39508F43" w:rsidR="00090E28" w:rsidRDefault="00545851">
          <w:pPr>
            <w:pStyle w:val="TOC2"/>
            <w:tabs>
              <w:tab w:val="right" w:leader="dot" w:pos="9350"/>
            </w:tabs>
            <w:rPr>
              <w:rFonts w:asciiTheme="minorHAnsi" w:eastAsiaTheme="minorEastAsia" w:hAnsiTheme="minorHAnsi"/>
              <w:noProof/>
              <w:sz w:val="22"/>
              <w:lang w:val="en-KE" w:eastAsia="en-KE"/>
            </w:rPr>
          </w:pPr>
          <w:hyperlink w:anchor="_Toc94466750" w:history="1">
            <w:r w:rsidR="00090E28" w:rsidRPr="00751261">
              <w:rPr>
                <w:rStyle w:val="Hyperlink"/>
                <w:noProof/>
              </w:rPr>
              <w:t>2.4 Conclusion</w:t>
            </w:r>
            <w:r w:rsidR="00090E28">
              <w:rPr>
                <w:noProof/>
                <w:webHidden/>
              </w:rPr>
              <w:tab/>
            </w:r>
            <w:r w:rsidR="00090E28">
              <w:rPr>
                <w:noProof/>
                <w:webHidden/>
              </w:rPr>
              <w:fldChar w:fldCharType="begin"/>
            </w:r>
            <w:r w:rsidR="00090E28">
              <w:rPr>
                <w:noProof/>
                <w:webHidden/>
              </w:rPr>
              <w:instrText xml:space="preserve"> PAGEREF _Toc94466750 \h </w:instrText>
            </w:r>
            <w:r w:rsidR="00090E28">
              <w:rPr>
                <w:noProof/>
                <w:webHidden/>
              </w:rPr>
            </w:r>
            <w:r w:rsidR="00090E28">
              <w:rPr>
                <w:noProof/>
                <w:webHidden/>
              </w:rPr>
              <w:fldChar w:fldCharType="separate"/>
            </w:r>
            <w:r w:rsidR="00090E28">
              <w:rPr>
                <w:noProof/>
                <w:webHidden/>
              </w:rPr>
              <w:t>10</w:t>
            </w:r>
            <w:r w:rsidR="00090E28">
              <w:rPr>
                <w:noProof/>
                <w:webHidden/>
              </w:rPr>
              <w:fldChar w:fldCharType="end"/>
            </w:r>
          </w:hyperlink>
        </w:p>
        <w:p w14:paraId="247186B9" w14:textId="488998B6" w:rsidR="00090E28" w:rsidRDefault="00545851">
          <w:pPr>
            <w:pStyle w:val="TOC2"/>
            <w:tabs>
              <w:tab w:val="right" w:leader="dot" w:pos="9350"/>
            </w:tabs>
            <w:rPr>
              <w:rFonts w:asciiTheme="minorHAnsi" w:eastAsiaTheme="minorEastAsia" w:hAnsiTheme="minorHAnsi"/>
              <w:noProof/>
              <w:sz w:val="22"/>
              <w:lang w:val="en-KE" w:eastAsia="en-KE"/>
            </w:rPr>
          </w:pPr>
          <w:hyperlink w:anchor="_Toc94466751" w:history="1">
            <w:r w:rsidR="00090E28" w:rsidRPr="00751261">
              <w:rPr>
                <w:rStyle w:val="Hyperlink"/>
                <w:noProof/>
              </w:rPr>
              <w:t>2.5 Conceptual Framework</w:t>
            </w:r>
            <w:r w:rsidR="00090E28">
              <w:rPr>
                <w:noProof/>
                <w:webHidden/>
              </w:rPr>
              <w:tab/>
            </w:r>
            <w:r w:rsidR="00090E28">
              <w:rPr>
                <w:noProof/>
                <w:webHidden/>
              </w:rPr>
              <w:fldChar w:fldCharType="begin"/>
            </w:r>
            <w:r w:rsidR="00090E28">
              <w:rPr>
                <w:noProof/>
                <w:webHidden/>
              </w:rPr>
              <w:instrText xml:space="preserve"> PAGEREF _Toc94466751 \h </w:instrText>
            </w:r>
            <w:r w:rsidR="00090E28">
              <w:rPr>
                <w:noProof/>
                <w:webHidden/>
              </w:rPr>
            </w:r>
            <w:r w:rsidR="00090E28">
              <w:rPr>
                <w:noProof/>
                <w:webHidden/>
              </w:rPr>
              <w:fldChar w:fldCharType="separate"/>
            </w:r>
            <w:r w:rsidR="00090E28">
              <w:rPr>
                <w:noProof/>
                <w:webHidden/>
              </w:rPr>
              <w:t>10</w:t>
            </w:r>
            <w:r w:rsidR="00090E28">
              <w:rPr>
                <w:noProof/>
                <w:webHidden/>
              </w:rPr>
              <w:fldChar w:fldCharType="end"/>
            </w:r>
          </w:hyperlink>
        </w:p>
        <w:p w14:paraId="324A1C2F" w14:textId="4C5380D9" w:rsidR="00090E28" w:rsidRDefault="00545851">
          <w:pPr>
            <w:pStyle w:val="TOC1"/>
            <w:tabs>
              <w:tab w:val="right" w:leader="dot" w:pos="9350"/>
            </w:tabs>
            <w:rPr>
              <w:rFonts w:asciiTheme="minorHAnsi" w:eastAsiaTheme="minorEastAsia" w:hAnsiTheme="minorHAnsi"/>
              <w:noProof/>
              <w:sz w:val="22"/>
              <w:lang w:val="en-KE" w:eastAsia="en-KE"/>
            </w:rPr>
          </w:pPr>
          <w:hyperlink w:anchor="_Toc94466752" w:history="1">
            <w:r w:rsidR="00090E28" w:rsidRPr="00751261">
              <w:rPr>
                <w:rStyle w:val="Hyperlink"/>
                <w:noProof/>
              </w:rPr>
              <w:t>Chapter 3: System Development Methodology</w:t>
            </w:r>
            <w:r w:rsidR="00090E28">
              <w:rPr>
                <w:noProof/>
                <w:webHidden/>
              </w:rPr>
              <w:tab/>
            </w:r>
            <w:r w:rsidR="00090E28">
              <w:rPr>
                <w:noProof/>
                <w:webHidden/>
              </w:rPr>
              <w:fldChar w:fldCharType="begin"/>
            </w:r>
            <w:r w:rsidR="00090E28">
              <w:rPr>
                <w:noProof/>
                <w:webHidden/>
              </w:rPr>
              <w:instrText xml:space="preserve"> PAGEREF _Toc94466752 \h </w:instrText>
            </w:r>
            <w:r w:rsidR="00090E28">
              <w:rPr>
                <w:noProof/>
                <w:webHidden/>
              </w:rPr>
            </w:r>
            <w:r w:rsidR="00090E28">
              <w:rPr>
                <w:noProof/>
                <w:webHidden/>
              </w:rPr>
              <w:fldChar w:fldCharType="separate"/>
            </w:r>
            <w:r w:rsidR="00090E28">
              <w:rPr>
                <w:noProof/>
                <w:webHidden/>
              </w:rPr>
              <w:t>12</w:t>
            </w:r>
            <w:r w:rsidR="00090E28">
              <w:rPr>
                <w:noProof/>
                <w:webHidden/>
              </w:rPr>
              <w:fldChar w:fldCharType="end"/>
            </w:r>
          </w:hyperlink>
        </w:p>
        <w:p w14:paraId="6027FAA8" w14:textId="336FDBB3" w:rsidR="00090E28" w:rsidRDefault="00545851">
          <w:pPr>
            <w:pStyle w:val="TOC2"/>
            <w:tabs>
              <w:tab w:val="right" w:leader="dot" w:pos="9350"/>
            </w:tabs>
            <w:rPr>
              <w:rFonts w:asciiTheme="minorHAnsi" w:eastAsiaTheme="minorEastAsia" w:hAnsiTheme="minorHAnsi"/>
              <w:noProof/>
              <w:sz w:val="22"/>
              <w:lang w:val="en-KE" w:eastAsia="en-KE"/>
            </w:rPr>
          </w:pPr>
          <w:hyperlink w:anchor="_Toc94466753" w:history="1">
            <w:r w:rsidR="00090E28" w:rsidRPr="00751261">
              <w:rPr>
                <w:rStyle w:val="Hyperlink"/>
                <w:noProof/>
              </w:rPr>
              <w:t>3.1 Introduction</w:t>
            </w:r>
            <w:r w:rsidR="00090E28">
              <w:rPr>
                <w:noProof/>
                <w:webHidden/>
              </w:rPr>
              <w:tab/>
            </w:r>
            <w:r w:rsidR="00090E28">
              <w:rPr>
                <w:noProof/>
                <w:webHidden/>
              </w:rPr>
              <w:fldChar w:fldCharType="begin"/>
            </w:r>
            <w:r w:rsidR="00090E28">
              <w:rPr>
                <w:noProof/>
                <w:webHidden/>
              </w:rPr>
              <w:instrText xml:space="preserve"> PAGEREF _Toc94466753 \h </w:instrText>
            </w:r>
            <w:r w:rsidR="00090E28">
              <w:rPr>
                <w:noProof/>
                <w:webHidden/>
              </w:rPr>
            </w:r>
            <w:r w:rsidR="00090E28">
              <w:rPr>
                <w:noProof/>
                <w:webHidden/>
              </w:rPr>
              <w:fldChar w:fldCharType="separate"/>
            </w:r>
            <w:r w:rsidR="00090E28">
              <w:rPr>
                <w:noProof/>
                <w:webHidden/>
              </w:rPr>
              <w:t>12</w:t>
            </w:r>
            <w:r w:rsidR="00090E28">
              <w:rPr>
                <w:noProof/>
                <w:webHidden/>
              </w:rPr>
              <w:fldChar w:fldCharType="end"/>
            </w:r>
          </w:hyperlink>
        </w:p>
        <w:p w14:paraId="78C7F916" w14:textId="1F028CAA" w:rsidR="00090E28" w:rsidRDefault="00545851">
          <w:pPr>
            <w:pStyle w:val="TOC2"/>
            <w:tabs>
              <w:tab w:val="right" w:leader="dot" w:pos="9350"/>
            </w:tabs>
            <w:rPr>
              <w:rFonts w:asciiTheme="minorHAnsi" w:eastAsiaTheme="minorEastAsia" w:hAnsiTheme="minorHAnsi"/>
              <w:noProof/>
              <w:sz w:val="22"/>
              <w:lang w:val="en-KE" w:eastAsia="en-KE"/>
            </w:rPr>
          </w:pPr>
          <w:hyperlink w:anchor="_Toc94466754" w:history="1">
            <w:r w:rsidR="00090E28" w:rsidRPr="00751261">
              <w:rPr>
                <w:rStyle w:val="Hyperlink"/>
                <w:noProof/>
              </w:rPr>
              <w:t>3.2 Prototype Methodology</w:t>
            </w:r>
            <w:r w:rsidR="00090E28">
              <w:rPr>
                <w:noProof/>
                <w:webHidden/>
              </w:rPr>
              <w:tab/>
            </w:r>
            <w:r w:rsidR="00090E28">
              <w:rPr>
                <w:noProof/>
                <w:webHidden/>
              </w:rPr>
              <w:fldChar w:fldCharType="begin"/>
            </w:r>
            <w:r w:rsidR="00090E28">
              <w:rPr>
                <w:noProof/>
                <w:webHidden/>
              </w:rPr>
              <w:instrText xml:space="preserve"> PAGEREF _Toc94466754 \h </w:instrText>
            </w:r>
            <w:r w:rsidR="00090E28">
              <w:rPr>
                <w:noProof/>
                <w:webHidden/>
              </w:rPr>
            </w:r>
            <w:r w:rsidR="00090E28">
              <w:rPr>
                <w:noProof/>
                <w:webHidden/>
              </w:rPr>
              <w:fldChar w:fldCharType="separate"/>
            </w:r>
            <w:r w:rsidR="00090E28">
              <w:rPr>
                <w:noProof/>
                <w:webHidden/>
              </w:rPr>
              <w:t>12</w:t>
            </w:r>
            <w:r w:rsidR="00090E28">
              <w:rPr>
                <w:noProof/>
                <w:webHidden/>
              </w:rPr>
              <w:fldChar w:fldCharType="end"/>
            </w:r>
          </w:hyperlink>
        </w:p>
        <w:p w14:paraId="2AABBD13" w14:textId="7FE58719" w:rsidR="00090E28" w:rsidRDefault="00545851">
          <w:pPr>
            <w:pStyle w:val="TOC3"/>
            <w:tabs>
              <w:tab w:val="right" w:leader="dot" w:pos="9350"/>
            </w:tabs>
            <w:rPr>
              <w:rFonts w:asciiTheme="minorHAnsi" w:eastAsiaTheme="minorEastAsia" w:hAnsiTheme="minorHAnsi"/>
              <w:noProof/>
              <w:sz w:val="22"/>
              <w:lang w:val="en-KE" w:eastAsia="en-KE"/>
            </w:rPr>
          </w:pPr>
          <w:hyperlink w:anchor="_Toc94466755" w:history="1">
            <w:r w:rsidR="00090E28" w:rsidRPr="00751261">
              <w:rPr>
                <w:rStyle w:val="Hyperlink"/>
                <w:noProof/>
              </w:rPr>
              <w:t>3.2.1 Identifying the Problem</w:t>
            </w:r>
            <w:r w:rsidR="00090E28">
              <w:rPr>
                <w:noProof/>
                <w:webHidden/>
              </w:rPr>
              <w:tab/>
            </w:r>
            <w:r w:rsidR="00090E28">
              <w:rPr>
                <w:noProof/>
                <w:webHidden/>
              </w:rPr>
              <w:fldChar w:fldCharType="begin"/>
            </w:r>
            <w:r w:rsidR="00090E28">
              <w:rPr>
                <w:noProof/>
                <w:webHidden/>
              </w:rPr>
              <w:instrText xml:space="preserve"> PAGEREF _Toc94466755 \h </w:instrText>
            </w:r>
            <w:r w:rsidR="00090E28">
              <w:rPr>
                <w:noProof/>
                <w:webHidden/>
              </w:rPr>
            </w:r>
            <w:r w:rsidR="00090E28">
              <w:rPr>
                <w:noProof/>
                <w:webHidden/>
              </w:rPr>
              <w:fldChar w:fldCharType="separate"/>
            </w:r>
            <w:r w:rsidR="00090E28">
              <w:rPr>
                <w:noProof/>
                <w:webHidden/>
              </w:rPr>
              <w:t>13</w:t>
            </w:r>
            <w:r w:rsidR="00090E28">
              <w:rPr>
                <w:noProof/>
                <w:webHidden/>
              </w:rPr>
              <w:fldChar w:fldCharType="end"/>
            </w:r>
          </w:hyperlink>
        </w:p>
        <w:p w14:paraId="198153F4" w14:textId="7C7AFBA1" w:rsidR="00090E28" w:rsidRDefault="00545851">
          <w:pPr>
            <w:pStyle w:val="TOC3"/>
            <w:tabs>
              <w:tab w:val="right" w:leader="dot" w:pos="9350"/>
            </w:tabs>
            <w:rPr>
              <w:rFonts w:asciiTheme="minorHAnsi" w:eastAsiaTheme="minorEastAsia" w:hAnsiTheme="minorHAnsi"/>
              <w:noProof/>
              <w:sz w:val="22"/>
              <w:lang w:val="en-KE" w:eastAsia="en-KE"/>
            </w:rPr>
          </w:pPr>
          <w:hyperlink w:anchor="_Toc94466756" w:history="1">
            <w:r w:rsidR="00090E28" w:rsidRPr="00751261">
              <w:rPr>
                <w:rStyle w:val="Hyperlink"/>
                <w:noProof/>
              </w:rPr>
              <w:t>3.2.2 Develop Prototype</w:t>
            </w:r>
            <w:r w:rsidR="00090E28">
              <w:rPr>
                <w:noProof/>
                <w:webHidden/>
              </w:rPr>
              <w:tab/>
            </w:r>
            <w:r w:rsidR="00090E28">
              <w:rPr>
                <w:noProof/>
                <w:webHidden/>
              </w:rPr>
              <w:fldChar w:fldCharType="begin"/>
            </w:r>
            <w:r w:rsidR="00090E28">
              <w:rPr>
                <w:noProof/>
                <w:webHidden/>
              </w:rPr>
              <w:instrText xml:space="preserve"> PAGEREF _Toc94466756 \h </w:instrText>
            </w:r>
            <w:r w:rsidR="00090E28">
              <w:rPr>
                <w:noProof/>
                <w:webHidden/>
              </w:rPr>
            </w:r>
            <w:r w:rsidR="00090E28">
              <w:rPr>
                <w:noProof/>
                <w:webHidden/>
              </w:rPr>
              <w:fldChar w:fldCharType="separate"/>
            </w:r>
            <w:r w:rsidR="00090E28">
              <w:rPr>
                <w:noProof/>
                <w:webHidden/>
              </w:rPr>
              <w:t>13</w:t>
            </w:r>
            <w:r w:rsidR="00090E28">
              <w:rPr>
                <w:noProof/>
                <w:webHidden/>
              </w:rPr>
              <w:fldChar w:fldCharType="end"/>
            </w:r>
          </w:hyperlink>
        </w:p>
        <w:p w14:paraId="117E6726" w14:textId="67AFC76F" w:rsidR="00090E28" w:rsidRDefault="00545851">
          <w:pPr>
            <w:pStyle w:val="TOC3"/>
            <w:tabs>
              <w:tab w:val="right" w:leader="dot" w:pos="9350"/>
            </w:tabs>
            <w:rPr>
              <w:rFonts w:asciiTheme="minorHAnsi" w:eastAsiaTheme="minorEastAsia" w:hAnsiTheme="minorHAnsi"/>
              <w:noProof/>
              <w:sz w:val="22"/>
              <w:lang w:val="en-KE" w:eastAsia="en-KE"/>
            </w:rPr>
          </w:pPr>
          <w:hyperlink w:anchor="_Toc94466757" w:history="1">
            <w:r w:rsidR="00090E28" w:rsidRPr="00751261">
              <w:rPr>
                <w:rStyle w:val="Hyperlink"/>
                <w:noProof/>
              </w:rPr>
              <w:t>3.2.3 Implement and Use Prototype</w:t>
            </w:r>
            <w:r w:rsidR="00090E28">
              <w:rPr>
                <w:noProof/>
                <w:webHidden/>
              </w:rPr>
              <w:tab/>
            </w:r>
            <w:r w:rsidR="00090E28">
              <w:rPr>
                <w:noProof/>
                <w:webHidden/>
              </w:rPr>
              <w:fldChar w:fldCharType="begin"/>
            </w:r>
            <w:r w:rsidR="00090E28">
              <w:rPr>
                <w:noProof/>
                <w:webHidden/>
              </w:rPr>
              <w:instrText xml:space="preserve"> PAGEREF _Toc94466757 \h </w:instrText>
            </w:r>
            <w:r w:rsidR="00090E28">
              <w:rPr>
                <w:noProof/>
                <w:webHidden/>
              </w:rPr>
            </w:r>
            <w:r w:rsidR="00090E28">
              <w:rPr>
                <w:noProof/>
                <w:webHidden/>
              </w:rPr>
              <w:fldChar w:fldCharType="separate"/>
            </w:r>
            <w:r w:rsidR="00090E28">
              <w:rPr>
                <w:noProof/>
                <w:webHidden/>
              </w:rPr>
              <w:t>13</w:t>
            </w:r>
            <w:r w:rsidR="00090E28">
              <w:rPr>
                <w:noProof/>
                <w:webHidden/>
              </w:rPr>
              <w:fldChar w:fldCharType="end"/>
            </w:r>
          </w:hyperlink>
        </w:p>
        <w:p w14:paraId="3947D66D" w14:textId="6FFD8DF1" w:rsidR="00090E28" w:rsidRDefault="00545851">
          <w:pPr>
            <w:pStyle w:val="TOC3"/>
            <w:tabs>
              <w:tab w:val="right" w:leader="dot" w:pos="9350"/>
            </w:tabs>
            <w:rPr>
              <w:rFonts w:asciiTheme="minorHAnsi" w:eastAsiaTheme="minorEastAsia" w:hAnsiTheme="minorHAnsi"/>
              <w:noProof/>
              <w:sz w:val="22"/>
              <w:lang w:val="en-KE" w:eastAsia="en-KE"/>
            </w:rPr>
          </w:pPr>
          <w:hyperlink w:anchor="_Toc94466758" w:history="1">
            <w:r w:rsidR="00090E28" w:rsidRPr="00751261">
              <w:rPr>
                <w:rStyle w:val="Hyperlink"/>
                <w:noProof/>
              </w:rPr>
              <w:t>3.2.4 Rehearse and Enhance Prototype</w:t>
            </w:r>
            <w:r w:rsidR="00090E28">
              <w:rPr>
                <w:noProof/>
                <w:webHidden/>
              </w:rPr>
              <w:tab/>
            </w:r>
            <w:r w:rsidR="00090E28">
              <w:rPr>
                <w:noProof/>
                <w:webHidden/>
              </w:rPr>
              <w:fldChar w:fldCharType="begin"/>
            </w:r>
            <w:r w:rsidR="00090E28">
              <w:rPr>
                <w:noProof/>
                <w:webHidden/>
              </w:rPr>
              <w:instrText xml:space="preserve"> PAGEREF _Toc94466758 \h </w:instrText>
            </w:r>
            <w:r w:rsidR="00090E28">
              <w:rPr>
                <w:noProof/>
                <w:webHidden/>
              </w:rPr>
            </w:r>
            <w:r w:rsidR="00090E28">
              <w:rPr>
                <w:noProof/>
                <w:webHidden/>
              </w:rPr>
              <w:fldChar w:fldCharType="separate"/>
            </w:r>
            <w:r w:rsidR="00090E28">
              <w:rPr>
                <w:noProof/>
                <w:webHidden/>
              </w:rPr>
              <w:t>13</w:t>
            </w:r>
            <w:r w:rsidR="00090E28">
              <w:rPr>
                <w:noProof/>
                <w:webHidden/>
              </w:rPr>
              <w:fldChar w:fldCharType="end"/>
            </w:r>
          </w:hyperlink>
        </w:p>
        <w:p w14:paraId="13F9E13A" w14:textId="7CB166B1" w:rsidR="00090E28" w:rsidRDefault="00545851">
          <w:pPr>
            <w:pStyle w:val="TOC3"/>
            <w:tabs>
              <w:tab w:val="right" w:leader="dot" w:pos="9350"/>
            </w:tabs>
            <w:rPr>
              <w:rFonts w:asciiTheme="minorHAnsi" w:eastAsiaTheme="minorEastAsia" w:hAnsiTheme="minorHAnsi"/>
              <w:noProof/>
              <w:sz w:val="22"/>
              <w:lang w:val="en-KE" w:eastAsia="en-KE"/>
            </w:rPr>
          </w:pPr>
          <w:hyperlink w:anchor="_Toc94466759" w:history="1">
            <w:r w:rsidR="00090E28" w:rsidRPr="00751261">
              <w:rPr>
                <w:rStyle w:val="Hyperlink"/>
                <w:noProof/>
              </w:rPr>
              <w:t>3.2.5 Convert to operational System</w:t>
            </w:r>
            <w:r w:rsidR="00090E28">
              <w:rPr>
                <w:noProof/>
                <w:webHidden/>
              </w:rPr>
              <w:tab/>
            </w:r>
            <w:r w:rsidR="00090E28">
              <w:rPr>
                <w:noProof/>
                <w:webHidden/>
              </w:rPr>
              <w:fldChar w:fldCharType="begin"/>
            </w:r>
            <w:r w:rsidR="00090E28">
              <w:rPr>
                <w:noProof/>
                <w:webHidden/>
              </w:rPr>
              <w:instrText xml:space="preserve"> PAGEREF _Toc94466759 \h </w:instrText>
            </w:r>
            <w:r w:rsidR="00090E28">
              <w:rPr>
                <w:noProof/>
                <w:webHidden/>
              </w:rPr>
            </w:r>
            <w:r w:rsidR="00090E28">
              <w:rPr>
                <w:noProof/>
                <w:webHidden/>
              </w:rPr>
              <w:fldChar w:fldCharType="separate"/>
            </w:r>
            <w:r w:rsidR="00090E28">
              <w:rPr>
                <w:noProof/>
                <w:webHidden/>
              </w:rPr>
              <w:t>13</w:t>
            </w:r>
            <w:r w:rsidR="00090E28">
              <w:rPr>
                <w:noProof/>
                <w:webHidden/>
              </w:rPr>
              <w:fldChar w:fldCharType="end"/>
            </w:r>
          </w:hyperlink>
        </w:p>
        <w:p w14:paraId="74422870" w14:textId="0EFD2104" w:rsidR="00090E28" w:rsidRDefault="00545851">
          <w:pPr>
            <w:pStyle w:val="TOC2"/>
            <w:tabs>
              <w:tab w:val="right" w:leader="dot" w:pos="9350"/>
            </w:tabs>
            <w:rPr>
              <w:rFonts w:asciiTheme="minorHAnsi" w:eastAsiaTheme="minorEastAsia" w:hAnsiTheme="minorHAnsi"/>
              <w:noProof/>
              <w:sz w:val="22"/>
              <w:lang w:val="en-KE" w:eastAsia="en-KE"/>
            </w:rPr>
          </w:pPr>
          <w:hyperlink w:anchor="_Toc94466760" w:history="1">
            <w:r w:rsidR="00090E28" w:rsidRPr="00751261">
              <w:rPr>
                <w:rStyle w:val="Hyperlink"/>
                <w:noProof/>
              </w:rPr>
              <w:t>3.3 Justification of Methodology</w:t>
            </w:r>
            <w:r w:rsidR="00090E28">
              <w:rPr>
                <w:noProof/>
                <w:webHidden/>
              </w:rPr>
              <w:tab/>
            </w:r>
            <w:r w:rsidR="00090E28">
              <w:rPr>
                <w:noProof/>
                <w:webHidden/>
              </w:rPr>
              <w:fldChar w:fldCharType="begin"/>
            </w:r>
            <w:r w:rsidR="00090E28">
              <w:rPr>
                <w:noProof/>
                <w:webHidden/>
              </w:rPr>
              <w:instrText xml:space="preserve"> PAGEREF _Toc94466760 \h </w:instrText>
            </w:r>
            <w:r w:rsidR="00090E28">
              <w:rPr>
                <w:noProof/>
                <w:webHidden/>
              </w:rPr>
            </w:r>
            <w:r w:rsidR="00090E28">
              <w:rPr>
                <w:noProof/>
                <w:webHidden/>
              </w:rPr>
              <w:fldChar w:fldCharType="separate"/>
            </w:r>
            <w:r w:rsidR="00090E28">
              <w:rPr>
                <w:noProof/>
                <w:webHidden/>
              </w:rPr>
              <w:t>13</w:t>
            </w:r>
            <w:r w:rsidR="00090E28">
              <w:rPr>
                <w:noProof/>
                <w:webHidden/>
              </w:rPr>
              <w:fldChar w:fldCharType="end"/>
            </w:r>
          </w:hyperlink>
        </w:p>
        <w:p w14:paraId="29163DA3" w14:textId="309912C3" w:rsidR="00090E28" w:rsidRDefault="00545851">
          <w:pPr>
            <w:pStyle w:val="TOC2"/>
            <w:tabs>
              <w:tab w:val="right" w:leader="dot" w:pos="9350"/>
            </w:tabs>
            <w:rPr>
              <w:rFonts w:asciiTheme="minorHAnsi" w:eastAsiaTheme="minorEastAsia" w:hAnsiTheme="minorHAnsi"/>
              <w:noProof/>
              <w:sz w:val="22"/>
              <w:lang w:val="en-KE" w:eastAsia="en-KE"/>
            </w:rPr>
          </w:pPr>
          <w:hyperlink w:anchor="_Toc94466761" w:history="1">
            <w:r w:rsidR="00090E28" w:rsidRPr="00751261">
              <w:rPr>
                <w:rStyle w:val="Hyperlink"/>
                <w:noProof/>
              </w:rPr>
              <w:t>3.4 Object Oriented Analysis and Design</w:t>
            </w:r>
            <w:r w:rsidR="00090E28">
              <w:rPr>
                <w:noProof/>
                <w:webHidden/>
              </w:rPr>
              <w:tab/>
            </w:r>
            <w:r w:rsidR="00090E28">
              <w:rPr>
                <w:noProof/>
                <w:webHidden/>
              </w:rPr>
              <w:fldChar w:fldCharType="begin"/>
            </w:r>
            <w:r w:rsidR="00090E28">
              <w:rPr>
                <w:noProof/>
                <w:webHidden/>
              </w:rPr>
              <w:instrText xml:space="preserve"> PAGEREF _Toc94466761 \h </w:instrText>
            </w:r>
            <w:r w:rsidR="00090E28">
              <w:rPr>
                <w:noProof/>
                <w:webHidden/>
              </w:rPr>
            </w:r>
            <w:r w:rsidR="00090E28">
              <w:rPr>
                <w:noProof/>
                <w:webHidden/>
              </w:rPr>
              <w:fldChar w:fldCharType="separate"/>
            </w:r>
            <w:r w:rsidR="00090E28">
              <w:rPr>
                <w:noProof/>
                <w:webHidden/>
              </w:rPr>
              <w:t>13</w:t>
            </w:r>
            <w:r w:rsidR="00090E28">
              <w:rPr>
                <w:noProof/>
                <w:webHidden/>
              </w:rPr>
              <w:fldChar w:fldCharType="end"/>
            </w:r>
          </w:hyperlink>
        </w:p>
        <w:p w14:paraId="55474DE3" w14:textId="54C81ACB" w:rsidR="00090E28" w:rsidRDefault="00545851">
          <w:pPr>
            <w:pStyle w:val="TOC3"/>
            <w:tabs>
              <w:tab w:val="right" w:leader="dot" w:pos="9350"/>
            </w:tabs>
            <w:rPr>
              <w:rFonts w:asciiTheme="minorHAnsi" w:eastAsiaTheme="minorEastAsia" w:hAnsiTheme="minorHAnsi"/>
              <w:noProof/>
              <w:sz w:val="22"/>
              <w:lang w:val="en-KE" w:eastAsia="en-KE"/>
            </w:rPr>
          </w:pPr>
          <w:hyperlink w:anchor="_Toc94466762" w:history="1">
            <w:r w:rsidR="00090E28" w:rsidRPr="00751261">
              <w:rPr>
                <w:rStyle w:val="Hyperlink"/>
                <w:noProof/>
              </w:rPr>
              <w:t>3.4.1 Functional Requirement</w:t>
            </w:r>
            <w:r w:rsidR="00090E28">
              <w:rPr>
                <w:noProof/>
                <w:webHidden/>
              </w:rPr>
              <w:tab/>
            </w:r>
            <w:r w:rsidR="00090E28">
              <w:rPr>
                <w:noProof/>
                <w:webHidden/>
              </w:rPr>
              <w:fldChar w:fldCharType="begin"/>
            </w:r>
            <w:r w:rsidR="00090E28">
              <w:rPr>
                <w:noProof/>
                <w:webHidden/>
              </w:rPr>
              <w:instrText xml:space="preserve"> PAGEREF _Toc94466762 \h </w:instrText>
            </w:r>
            <w:r w:rsidR="00090E28">
              <w:rPr>
                <w:noProof/>
                <w:webHidden/>
              </w:rPr>
            </w:r>
            <w:r w:rsidR="00090E28">
              <w:rPr>
                <w:noProof/>
                <w:webHidden/>
              </w:rPr>
              <w:fldChar w:fldCharType="separate"/>
            </w:r>
            <w:r w:rsidR="00090E28">
              <w:rPr>
                <w:noProof/>
                <w:webHidden/>
              </w:rPr>
              <w:t>14</w:t>
            </w:r>
            <w:r w:rsidR="00090E28">
              <w:rPr>
                <w:noProof/>
                <w:webHidden/>
              </w:rPr>
              <w:fldChar w:fldCharType="end"/>
            </w:r>
          </w:hyperlink>
        </w:p>
        <w:p w14:paraId="2B83D5BB" w14:textId="417CEC1E" w:rsidR="00090E28" w:rsidRDefault="00545851">
          <w:pPr>
            <w:pStyle w:val="TOC3"/>
            <w:tabs>
              <w:tab w:val="right" w:leader="dot" w:pos="9350"/>
            </w:tabs>
            <w:rPr>
              <w:rFonts w:asciiTheme="minorHAnsi" w:eastAsiaTheme="minorEastAsia" w:hAnsiTheme="minorHAnsi"/>
              <w:noProof/>
              <w:sz w:val="22"/>
              <w:lang w:val="en-KE" w:eastAsia="en-KE"/>
            </w:rPr>
          </w:pPr>
          <w:hyperlink w:anchor="_Toc94466763" w:history="1">
            <w:r w:rsidR="00090E28" w:rsidRPr="00751261">
              <w:rPr>
                <w:rStyle w:val="Hyperlink"/>
                <w:noProof/>
              </w:rPr>
              <w:t>3.4.2 Non-Functional Requirements</w:t>
            </w:r>
            <w:r w:rsidR="00090E28">
              <w:rPr>
                <w:noProof/>
                <w:webHidden/>
              </w:rPr>
              <w:tab/>
            </w:r>
            <w:r w:rsidR="00090E28">
              <w:rPr>
                <w:noProof/>
                <w:webHidden/>
              </w:rPr>
              <w:fldChar w:fldCharType="begin"/>
            </w:r>
            <w:r w:rsidR="00090E28">
              <w:rPr>
                <w:noProof/>
                <w:webHidden/>
              </w:rPr>
              <w:instrText xml:space="preserve"> PAGEREF _Toc94466763 \h </w:instrText>
            </w:r>
            <w:r w:rsidR="00090E28">
              <w:rPr>
                <w:noProof/>
                <w:webHidden/>
              </w:rPr>
            </w:r>
            <w:r w:rsidR="00090E28">
              <w:rPr>
                <w:noProof/>
                <w:webHidden/>
              </w:rPr>
              <w:fldChar w:fldCharType="separate"/>
            </w:r>
            <w:r w:rsidR="00090E28">
              <w:rPr>
                <w:noProof/>
                <w:webHidden/>
              </w:rPr>
              <w:t>15</w:t>
            </w:r>
            <w:r w:rsidR="00090E28">
              <w:rPr>
                <w:noProof/>
                <w:webHidden/>
              </w:rPr>
              <w:fldChar w:fldCharType="end"/>
            </w:r>
          </w:hyperlink>
        </w:p>
        <w:p w14:paraId="7BAB3FB8" w14:textId="545F3435" w:rsidR="00090E28" w:rsidRDefault="00545851">
          <w:pPr>
            <w:pStyle w:val="TOC2"/>
            <w:tabs>
              <w:tab w:val="right" w:leader="dot" w:pos="9350"/>
            </w:tabs>
            <w:rPr>
              <w:rFonts w:asciiTheme="minorHAnsi" w:eastAsiaTheme="minorEastAsia" w:hAnsiTheme="minorHAnsi"/>
              <w:noProof/>
              <w:sz w:val="22"/>
              <w:lang w:val="en-KE" w:eastAsia="en-KE"/>
            </w:rPr>
          </w:pPr>
          <w:hyperlink w:anchor="_Toc94466764" w:history="1">
            <w:r w:rsidR="00090E28" w:rsidRPr="00751261">
              <w:rPr>
                <w:rStyle w:val="Hyperlink"/>
                <w:noProof/>
              </w:rPr>
              <w:t>3.5 Design</w:t>
            </w:r>
            <w:r w:rsidR="00090E28">
              <w:rPr>
                <w:noProof/>
                <w:webHidden/>
              </w:rPr>
              <w:tab/>
            </w:r>
            <w:r w:rsidR="00090E28">
              <w:rPr>
                <w:noProof/>
                <w:webHidden/>
              </w:rPr>
              <w:fldChar w:fldCharType="begin"/>
            </w:r>
            <w:r w:rsidR="00090E28">
              <w:rPr>
                <w:noProof/>
                <w:webHidden/>
              </w:rPr>
              <w:instrText xml:space="preserve"> PAGEREF _Toc94466764 \h </w:instrText>
            </w:r>
            <w:r w:rsidR="00090E28">
              <w:rPr>
                <w:noProof/>
                <w:webHidden/>
              </w:rPr>
            </w:r>
            <w:r w:rsidR="00090E28">
              <w:rPr>
                <w:noProof/>
                <w:webHidden/>
              </w:rPr>
              <w:fldChar w:fldCharType="separate"/>
            </w:r>
            <w:r w:rsidR="00090E28">
              <w:rPr>
                <w:noProof/>
                <w:webHidden/>
              </w:rPr>
              <w:t>15</w:t>
            </w:r>
            <w:r w:rsidR="00090E28">
              <w:rPr>
                <w:noProof/>
                <w:webHidden/>
              </w:rPr>
              <w:fldChar w:fldCharType="end"/>
            </w:r>
          </w:hyperlink>
        </w:p>
        <w:p w14:paraId="73B87F69" w14:textId="79D39C82" w:rsidR="00090E28" w:rsidRDefault="00545851">
          <w:pPr>
            <w:pStyle w:val="TOC2"/>
            <w:tabs>
              <w:tab w:val="right" w:leader="dot" w:pos="9350"/>
            </w:tabs>
            <w:rPr>
              <w:rFonts w:asciiTheme="minorHAnsi" w:eastAsiaTheme="minorEastAsia" w:hAnsiTheme="minorHAnsi"/>
              <w:noProof/>
              <w:sz w:val="22"/>
              <w:lang w:val="en-KE" w:eastAsia="en-KE"/>
            </w:rPr>
          </w:pPr>
          <w:hyperlink w:anchor="_Toc94466765" w:history="1">
            <w:r w:rsidR="00090E28" w:rsidRPr="00751261">
              <w:rPr>
                <w:rStyle w:val="Hyperlink"/>
                <w:noProof/>
              </w:rPr>
              <w:t>3.6 System Development Tools and Techniques</w:t>
            </w:r>
            <w:r w:rsidR="00090E28">
              <w:rPr>
                <w:noProof/>
                <w:webHidden/>
              </w:rPr>
              <w:tab/>
            </w:r>
            <w:r w:rsidR="00090E28">
              <w:rPr>
                <w:noProof/>
                <w:webHidden/>
              </w:rPr>
              <w:fldChar w:fldCharType="begin"/>
            </w:r>
            <w:r w:rsidR="00090E28">
              <w:rPr>
                <w:noProof/>
                <w:webHidden/>
              </w:rPr>
              <w:instrText xml:space="preserve"> PAGEREF _Toc94466765 \h </w:instrText>
            </w:r>
            <w:r w:rsidR="00090E28">
              <w:rPr>
                <w:noProof/>
                <w:webHidden/>
              </w:rPr>
            </w:r>
            <w:r w:rsidR="00090E28">
              <w:rPr>
                <w:noProof/>
                <w:webHidden/>
              </w:rPr>
              <w:fldChar w:fldCharType="separate"/>
            </w:r>
            <w:r w:rsidR="00090E28">
              <w:rPr>
                <w:noProof/>
                <w:webHidden/>
              </w:rPr>
              <w:t>15</w:t>
            </w:r>
            <w:r w:rsidR="00090E28">
              <w:rPr>
                <w:noProof/>
                <w:webHidden/>
              </w:rPr>
              <w:fldChar w:fldCharType="end"/>
            </w:r>
          </w:hyperlink>
        </w:p>
        <w:p w14:paraId="07FCCBDF" w14:textId="452E736B" w:rsidR="00090E28" w:rsidRDefault="00545851">
          <w:pPr>
            <w:pStyle w:val="TOC3"/>
            <w:tabs>
              <w:tab w:val="right" w:leader="dot" w:pos="9350"/>
            </w:tabs>
            <w:rPr>
              <w:rFonts w:asciiTheme="minorHAnsi" w:eastAsiaTheme="minorEastAsia" w:hAnsiTheme="minorHAnsi"/>
              <w:noProof/>
              <w:sz w:val="22"/>
              <w:lang w:val="en-KE" w:eastAsia="en-KE"/>
            </w:rPr>
          </w:pPr>
          <w:hyperlink w:anchor="_Toc94466766" w:history="1">
            <w:r w:rsidR="00090E28" w:rsidRPr="00751261">
              <w:rPr>
                <w:rStyle w:val="Hyperlink"/>
                <w:noProof/>
              </w:rPr>
              <w:t>3.6.1 HTML</w:t>
            </w:r>
            <w:r w:rsidR="00090E28">
              <w:rPr>
                <w:noProof/>
                <w:webHidden/>
              </w:rPr>
              <w:tab/>
            </w:r>
            <w:r w:rsidR="00090E28">
              <w:rPr>
                <w:noProof/>
                <w:webHidden/>
              </w:rPr>
              <w:fldChar w:fldCharType="begin"/>
            </w:r>
            <w:r w:rsidR="00090E28">
              <w:rPr>
                <w:noProof/>
                <w:webHidden/>
              </w:rPr>
              <w:instrText xml:space="preserve"> PAGEREF _Toc94466766 \h </w:instrText>
            </w:r>
            <w:r w:rsidR="00090E28">
              <w:rPr>
                <w:noProof/>
                <w:webHidden/>
              </w:rPr>
            </w:r>
            <w:r w:rsidR="00090E28">
              <w:rPr>
                <w:noProof/>
                <w:webHidden/>
              </w:rPr>
              <w:fldChar w:fldCharType="separate"/>
            </w:r>
            <w:r w:rsidR="00090E28">
              <w:rPr>
                <w:noProof/>
                <w:webHidden/>
              </w:rPr>
              <w:t>16</w:t>
            </w:r>
            <w:r w:rsidR="00090E28">
              <w:rPr>
                <w:noProof/>
                <w:webHidden/>
              </w:rPr>
              <w:fldChar w:fldCharType="end"/>
            </w:r>
          </w:hyperlink>
        </w:p>
        <w:p w14:paraId="0825CCB5" w14:textId="5AF02201" w:rsidR="00090E28" w:rsidRDefault="00545851">
          <w:pPr>
            <w:pStyle w:val="TOC3"/>
            <w:tabs>
              <w:tab w:val="right" w:leader="dot" w:pos="9350"/>
            </w:tabs>
            <w:rPr>
              <w:rFonts w:asciiTheme="minorHAnsi" w:eastAsiaTheme="minorEastAsia" w:hAnsiTheme="minorHAnsi"/>
              <w:noProof/>
              <w:sz w:val="22"/>
              <w:lang w:val="en-KE" w:eastAsia="en-KE"/>
            </w:rPr>
          </w:pPr>
          <w:hyperlink w:anchor="_Toc94466767" w:history="1">
            <w:r w:rsidR="00090E28" w:rsidRPr="00751261">
              <w:rPr>
                <w:rStyle w:val="Hyperlink"/>
                <w:noProof/>
              </w:rPr>
              <w:t>3.6.2 CSS</w:t>
            </w:r>
            <w:r w:rsidR="00090E28">
              <w:rPr>
                <w:noProof/>
                <w:webHidden/>
              </w:rPr>
              <w:tab/>
            </w:r>
            <w:r w:rsidR="00090E28">
              <w:rPr>
                <w:noProof/>
                <w:webHidden/>
              </w:rPr>
              <w:fldChar w:fldCharType="begin"/>
            </w:r>
            <w:r w:rsidR="00090E28">
              <w:rPr>
                <w:noProof/>
                <w:webHidden/>
              </w:rPr>
              <w:instrText xml:space="preserve"> PAGEREF _Toc94466767 \h </w:instrText>
            </w:r>
            <w:r w:rsidR="00090E28">
              <w:rPr>
                <w:noProof/>
                <w:webHidden/>
              </w:rPr>
            </w:r>
            <w:r w:rsidR="00090E28">
              <w:rPr>
                <w:noProof/>
                <w:webHidden/>
              </w:rPr>
              <w:fldChar w:fldCharType="separate"/>
            </w:r>
            <w:r w:rsidR="00090E28">
              <w:rPr>
                <w:noProof/>
                <w:webHidden/>
              </w:rPr>
              <w:t>16</w:t>
            </w:r>
            <w:r w:rsidR="00090E28">
              <w:rPr>
                <w:noProof/>
                <w:webHidden/>
              </w:rPr>
              <w:fldChar w:fldCharType="end"/>
            </w:r>
          </w:hyperlink>
        </w:p>
        <w:p w14:paraId="2D2AF30D" w14:textId="4E556991" w:rsidR="00090E28" w:rsidRDefault="00545851">
          <w:pPr>
            <w:pStyle w:val="TOC3"/>
            <w:tabs>
              <w:tab w:val="right" w:leader="dot" w:pos="9350"/>
            </w:tabs>
            <w:rPr>
              <w:rFonts w:asciiTheme="minorHAnsi" w:eastAsiaTheme="minorEastAsia" w:hAnsiTheme="minorHAnsi"/>
              <w:noProof/>
              <w:sz w:val="22"/>
              <w:lang w:val="en-KE" w:eastAsia="en-KE"/>
            </w:rPr>
          </w:pPr>
          <w:hyperlink w:anchor="_Toc94466768" w:history="1">
            <w:r w:rsidR="00090E28" w:rsidRPr="00751261">
              <w:rPr>
                <w:rStyle w:val="Hyperlink"/>
                <w:noProof/>
              </w:rPr>
              <w:t>3.6.3 PHP</w:t>
            </w:r>
            <w:r w:rsidR="00090E28">
              <w:rPr>
                <w:noProof/>
                <w:webHidden/>
              </w:rPr>
              <w:tab/>
            </w:r>
            <w:r w:rsidR="00090E28">
              <w:rPr>
                <w:noProof/>
                <w:webHidden/>
              </w:rPr>
              <w:fldChar w:fldCharType="begin"/>
            </w:r>
            <w:r w:rsidR="00090E28">
              <w:rPr>
                <w:noProof/>
                <w:webHidden/>
              </w:rPr>
              <w:instrText xml:space="preserve"> PAGEREF _Toc94466768 \h </w:instrText>
            </w:r>
            <w:r w:rsidR="00090E28">
              <w:rPr>
                <w:noProof/>
                <w:webHidden/>
              </w:rPr>
            </w:r>
            <w:r w:rsidR="00090E28">
              <w:rPr>
                <w:noProof/>
                <w:webHidden/>
              </w:rPr>
              <w:fldChar w:fldCharType="separate"/>
            </w:r>
            <w:r w:rsidR="00090E28">
              <w:rPr>
                <w:noProof/>
                <w:webHidden/>
              </w:rPr>
              <w:t>16</w:t>
            </w:r>
            <w:r w:rsidR="00090E28">
              <w:rPr>
                <w:noProof/>
                <w:webHidden/>
              </w:rPr>
              <w:fldChar w:fldCharType="end"/>
            </w:r>
          </w:hyperlink>
        </w:p>
        <w:p w14:paraId="63BB1582" w14:textId="23572452" w:rsidR="00090E28" w:rsidRDefault="00545851">
          <w:pPr>
            <w:pStyle w:val="TOC3"/>
            <w:tabs>
              <w:tab w:val="right" w:leader="dot" w:pos="9350"/>
            </w:tabs>
            <w:rPr>
              <w:rFonts w:asciiTheme="minorHAnsi" w:eastAsiaTheme="minorEastAsia" w:hAnsiTheme="minorHAnsi"/>
              <w:noProof/>
              <w:sz w:val="22"/>
              <w:lang w:val="en-KE" w:eastAsia="en-KE"/>
            </w:rPr>
          </w:pPr>
          <w:hyperlink w:anchor="_Toc94466769" w:history="1">
            <w:r w:rsidR="00090E28" w:rsidRPr="00751261">
              <w:rPr>
                <w:rStyle w:val="Hyperlink"/>
                <w:noProof/>
              </w:rPr>
              <w:t>3.6.4 MySQL</w:t>
            </w:r>
            <w:r w:rsidR="00090E28">
              <w:rPr>
                <w:noProof/>
                <w:webHidden/>
              </w:rPr>
              <w:tab/>
            </w:r>
            <w:r w:rsidR="00090E28">
              <w:rPr>
                <w:noProof/>
                <w:webHidden/>
              </w:rPr>
              <w:fldChar w:fldCharType="begin"/>
            </w:r>
            <w:r w:rsidR="00090E28">
              <w:rPr>
                <w:noProof/>
                <w:webHidden/>
              </w:rPr>
              <w:instrText xml:space="preserve"> PAGEREF _Toc94466769 \h </w:instrText>
            </w:r>
            <w:r w:rsidR="00090E28">
              <w:rPr>
                <w:noProof/>
                <w:webHidden/>
              </w:rPr>
            </w:r>
            <w:r w:rsidR="00090E28">
              <w:rPr>
                <w:noProof/>
                <w:webHidden/>
              </w:rPr>
              <w:fldChar w:fldCharType="separate"/>
            </w:r>
            <w:r w:rsidR="00090E28">
              <w:rPr>
                <w:noProof/>
                <w:webHidden/>
              </w:rPr>
              <w:t>16</w:t>
            </w:r>
            <w:r w:rsidR="00090E28">
              <w:rPr>
                <w:noProof/>
                <w:webHidden/>
              </w:rPr>
              <w:fldChar w:fldCharType="end"/>
            </w:r>
          </w:hyperlink>
        </w:p>
        <w:p w14:paraId="1B3509A0" w14:textId="4F7926BA" w:rsidR="00090E28" w:rsidRDefault="00545851">
          <w:pPr>
            <w:pStyle w:val="TOC3"/>
            <w:tabs>
              <w:tab w:val="right" w:leader="dot" w:pos="9350"/>
            </w:tabs>
            <w:rPr>
              <w:rFonts w:asciiTheme="minorHAnsi" w:eastAsiaTheme="minorEastAsia" w:hAnsiTheme="minorHAnsi"/>
              <w:noProof/>
              <w:sz w:val="22"/>
              <w:lang w:val="en-KE" w:eastAsia="en-KE"/>
            </w:rPr>
          </w:pPr>
          <w:hyperlink w:anchor="_Toc94466770" w:history="1">
            <w:r w:rsidR="00090E28" w:rsidRPr="00751261">
              <w:rPr>
                <w:rStyle w:val="Hyperlink"/>
                <w:noProof/>
              </w:rPr>
              <w:t>3.6.5 XAMPP</w:t>
            </w:r>
            <w:r w:rsidR="00090E28">
              <w:rPr>
                <w:noProof/>
                <w:webHidden/>
              </w:rPr>
              <w:tab/>
            </w:r>
            <w:r w:rsidR="00090E28">
              <w:rPr>
                <w:noProof/>
                <w:webHidden/>
              </w:rPr>
              <w:fldChar w:fldCharType="begin"/>
            </w:r>
            <w:r w:rsidR="00090E28">
              <w:rPr>
                <w:noProof/>
                <w:webHidden/>
              </w:rPr>
              <w:instrText xml:space="preserve"> PAGEREF _Toc94466770 \h </w:instrText>
            </w:r>
            <w:r w:rsidR="00090E28">
              <w:rPr>
                <w:noProof/>
                <w:webHidden/>
              </w:rPr>
            </w:r>
            <w:r w:rsidR="00090E28">
              <w:rPr>
                <w:noProof/>
                <w:webHidden/>
              </w:rPr>
              <w:fldChar w:fldCharType="separate"/>
            </w:r>
            <w:r w:rsidR="00090E28">
              <w:rPr>
                <w:noProof/>
                <w:webHidden/>
              </w:rPr>
              <w:t>16</w:t>
            </w:r>
            <w:r w:rsidR="00090E28">
              <w:rPr>
                <w:noProof/>
                <w:webHidden/>
              </w:rPr>
              <w:fldChar w:fldCharType="end"/>
            </w:r>
          </w:hyperlink>
        </w:p>
        <w:p w14:paraId="5CBEFA18" w14:textId="040E644E" w:rsidR="00090E28" w:rsidRDefault="00545851">
          <w:pPr>
            <w:pStyle w:val="TOC3"/>
            <w:tabs>
              <w:tab w:val="right" w:leader="dot" w:pos="9350"/>
            </w:tabs>
            <w:rPr>
              <w:rFonts w:asciiTheme="minorHAnsi" w:eastAsiaTheme="minorEastAsia" w:hAnsiTheme="minorHAnsi"/>
              <w:noProof/>
              <w:sz w:val="22"/>
              <w:lang w:val="en-KE" w:eastAsia="en-KE"/>
            </w:rPr>
          </w:pPr>
          <w:hyperlink w:anchor="_Toc94466771" w:history="1">
            <w:r w:rsidR="00090E28" w:rsidRPr="00751261">
              <w:rPr>
                <w:rStyle w:val="Hyperlink"/>
                <w:noProof/>
              </w:rPr>
              <w:t>3.6.6 JavaScript</w:t>
            </w:r>
            <w:r w:rsidR="00090E28">
              <w:rPr>
                <w:noProof/>
                <w:webHidden/>
              </w:rPr>
              <w:tab/>
            </w:r>
            <w:r w:rsidR="00090E28">
              <w:rPr>
                <w:noProof/>
                <w:webHidden/>
              </w:rPr>
              <w:fldChar w:fldCharType="begin"/>
            </w:r>
            <w:r w:rsidR="00090E28">
              <w:rPr>
                <w:noProof/>
                <w:webHidden/>
              </w:rPr>
              <w:instrText xml:space="preserve"> PAGEREF _Toc94466771 \h </w:instrText>
            </w:r>
            <w:r w:rsidR="00090E28">
              <w:rPr>
                <w:noProof/>
                <w:webHidden/>
              </w:rPr>
            </w:r>
            <w:r w:rsidR="00090E28">
              <w:rPr>
                <w:noProof/>
                <w:webHidden/>
              </w:rPr>
              <w:fldChar w:fldCharType="separate"/>
            </w:r>
            <w:r w:rsidR="00090E28">
              <w:rPr>
                <w:noProof/>
                <w:webHidden/>
              </w:rPr>
              <w:t>16</w:t>
            </w:r>
            <w:r w:rsidR="00090E28">
              <w:rPr>
                <w:noProof/>
                <w:webHidden/>
              </w:rPr>
              <w:fldChar w:fldCharType="end"/>
            </w:r>
          </w:hyperlink>
        </w:p>
        <w:p w14:paraId="258D42B0" w14:textId="0806CB3C" w:rsidR="00090E28" w:rsidRDefault="00545851">
          <w:pPr>
            <w:pStyle w:val="TOC3"/>
            <w:tabs>
              <w:tab w:val="right" w:leader="dot" w:pos="9350"/>
            </w:tabs>
            <w:rPr>
              <w:rFonts w:asciiTheme="minorHAnsi" w:eastAsiaTheme="minorEastAsia" w:hAnsiTheme="minorHAnsi"/>
              <w:noProof/>
              <w:sz w:val="22"/>
              <w:lang w:val="en-KE" w:eastAsia="en-KE"/>
            </w:rPr>
          </w:pPr>
          <w:hyperlink w:anchor="_Toc94466772" w:history="1">
            <w:r w:rsidR="00090E28" w:rsidRPr="00751261">
              <w:rPr>
                <w:rStyle w:val="Hyperlink"/>
                <w:noProof/>
              </w:rPr>
              <w:t>3.6.7 STARUML</w:t>
            </w:r>
            <w:r w:rsidR="00090E28">
              <w:rPr>
                <w:noProof/>
                <w:webHidden/>
              </w:rPr>
              <w:tab/>
            </w:r>
            <w:r w:rsidR="00090E28">
              <w:rPr>
                <w:noProof/>
                <w:webHidden/>
              </w:rPr>
              <w:fldChar w:fldCharType="begin"/>
            </w:r>
            <w:r w:rsidR="00090E28">
              <w:rPr>
                <w:noProof/>
                <w:webHidden/>
              </w:rPr>
              <w:instrText xml:space="preserve"> PAGEREF _Toc94466772 \h </w:instrText>
            </w:r>
            <w:r w:rsidR="00090E28">
              <w:rPr>
                <w:noProof/>
                <w:webHidden/>
              </w:rPr>
            </w:r>
            <w:r w:rsidR="00090E28">
              <w:rPr>
                <w:noProof/>
                <w:webHidden/>
              </w:rPr>
              <w:fldChar w:fldCharType="separate"/>
            </w:r>
            <w:r w:rsidR="00090E28">
              <w:rPr>
                <w:noProof/>
                <w:webHidden/>
              </w:rPr>
              <w:t>16</w:t>
            </w:r>
            <w:r w:rsidR="00090E28">
              <w:rPr>
                <w:noProof/>
                <w:webHidden/>
              </w:rPr>
              <w:fldChar w:fldCharType="end"/>
            </w:r>
          </w:hyperlink>
        </w:p>
        <w:p w14:paraId="374416DB" w14:textId="28DF78AF" w:rsidR="00090E28" w:rsidRDefault="00545851">
          <w:pPr>
            <w:pStyle w:val="TOC2"/>
            <w:tabs>
              <w:tab w:val="right" w:leader="dot" w:pos="9350"/>
            </w:tabs>
            <w:rPr>
              <w:rFonts w:asciiTheme="minorHAnsi" w:eastAsiaTheme="minorEastAsia" w:hAnsiTheme="minorHAnsi"/>
              <w:noProof/>
              <w:sz w:val="22"/>
              <w:lang w:val="en-KE" w:eastAsia="en-KE"/>
            </w:rPr>
          </w:pPr>
          <w:hyperlink w:anchor="_Toc94466773" w:history="1">
            <w:r w:rsidR="00090E28" w:rsidRPr="00751261">
              <w:rPr>
                <w:rStyle w:val="Hyperlink"/>
                <w:noProof/>
              </w:rPr>
              <w:t>3.7 System Testing</w:t>
            </w:r>
            <w:r w:rsidR="00090E28">
              <w:rPr>
                <w:noProof/>
                <w:webHidden/>
              </w:rPr>
              <w:tab/>
            </w:r>
            <w:r w:rsidR="00090E28">
              <w:rPr>
                <w:noProof/>
                <w:webHidden/>
              </w:rPr>
              <w:fldChar w:fldCharType="begin"/>
            </w:r>
            <w:r w:rsidR="00090E28">
              <w:rPr>
                <w:noProof/>
                <w:webHidden/>
              </w:rPr>
              <w:instrText xml:space="preserve"> PAGEREF _Toc94466773 \h </w:instrText>
            </w:r>
            <w:r w:rsidR="00090E28">
              <w:rPr>
                <w:noProof/>
                <w:webHidden/>
              </w:rPr>
            </w:r>
            <w:r w:rsidR="00090E28">
              <w:rPr>
                <w:noProof/>
                <w:webHidden/>
              </w:rPr>
              <w:fldChar w:fldCharType="separate"/>
            </w:r>
            <w:r w:rsidR="00090E28">
              <w:rPr>
                <w:noProof/>
                <w:webHidden/>
              </w:rPr>
              <w:t>16</w:t>
            </w:r>
            <w:r w:rsidR="00090E28">
              <w:rPr>
                <w:noProof/>
                <w:webHidden/>
              </w:rPr>
              <w:fldChar w:fldCharType="end"/>
            </w:r>
          </w:hyperlink>
        </w:p>
        <w:p w14:paraId="4A2D9CE2" w14:textId="0488C955" w:rsidR="00090E28" w:rsidRDefault="00545851">
          <w:pPr>
            <w:pStyle w:val="TOC3"/>
            <w:tabs>
              <w:tab w:val="right" w:leader="dot" w:pos="9350"/>
            </w:tabs>
            <w:rPr>
              <w:rFonts w:asciiTheme="minorHAnsi" w:eastAsiaTheme="minorEastAsia" w:hAnsiTheme="minorHAnsi"/>
              <w:noProof/>
              <w:sz w:val="22"/>
              <w:lang w:val="en-KE" w:eastAsia="en-KE"/>
            </w:rPr>
          </w:pPr>
          <w:hyperlink w:anchor="_Toc94466774" w:history="1">
            <w:r w:rsidR="00090E28" w:rsidRPr="00751261">
              <w:rPr>
                <w:rStyle w:val="Hyperlink"/>
                <w:noProof/>
              </w:rPr>
              <w:t>3.7.1 Functional Testing</w:t>
            </w:r>
            <w:r w:rsidR="00090E28">
              <w:rPr>
                <w:noProof/>
                <w:webHidden/>
              </w:rPr>
              <w:tab/>
            </w:r>
            <w:r w:rsidR="00090E28">
              <w:rPr>
                <w:noProof/>
                <w:webHidden/>
              </w:rPr>
              <w:fldChar w:fldCharType="begin"/>
            </w:r>
            <w:r w:rsidR="00090E28">
              <w:rPr>
                <w:noProof/>
                <w:webHidden/>
              </w:rPr>
              <w:instrText xml:space="preserve"> PAGEREF _Toc94466774 \h </w:instrText>
            </w:r>
            <w:r w:rsidR="00090E28">
              <w:rPr>
                <w:noProof/>
                <w:webHidden/>
              </w:rPr>
            </w:r>
            <w:r w:rsidR="00090E28">
              <w:rPr>
                <w:noProof/>
                <w:webHidden/>
              </w:rPr>
              <w:fldChar w:fldCharType="separate"/>
            </w:r>
            <w:r w:rsidR="00090E28">
              <w:rPr>
                <w:noProof/>
                <w:webHidden/>
              </w:rPr>
              <w:t>17</w:t>
            </w:r>
            <w:r w:rsidR="00090E28">
              <w:rPr>
                <w:noProof/>
                <w:webHidden/>
              </w:rPr>
              <w:fldChar w:fldCharType="end"/>
            </w:r>
          </w:hyperlink>
        </w:p>
        <w:p w14:paraId="52E87553" w14:textId="1A2BEADD" w:rsidR="00090E28" w:rsidRDefault="00545851">
          <w:pPr>
            <w:pStyle w:val="TOC2"/>
            <w:tabs>
              <w:tab w:val="right" w:leader="dot" w:pos="9350"/>
            </w:tabs>
            <w:rPr>
              <w:rFonts w:asciiTheme="minorHAnsi" w:eastAsiaTheme="minorEastAsia" w:hAnsiTheme="minorHAnsi"/>
              <w:noProof/>
              <w:sz w:val="22"/>
              <w:lang w:val="en-KE" w:eastAsia="en-KE"/>
            </w:rPr>
          </w:pPr>
          <w:hyperlink w:anchor="_Toc94466775" w:history="1">
            <w:r w:rsidR="00090E28" w:rsidRPr="00751261">
              <w:rPr>
                <w:rStyle w:val="Hyperlink"/>
                <w:noProof/>
              </w:rPr>
              <w:t>3.8 Domain of execution</w:t>
            </w:r>
            <w:r w:rsidR="00090E28">
              <w:rPr>
                <w:noProof/>
                <w:webHidden/>
              </w:rPr>
              <w:tab/>
            </w:r>
            <w:r w:rsidR="00090E28">
              <w:rPr>
                <w:noProof/>
                <w:webHidden/>
              </w:rPr>
              <w:fldChar w:fldCharType="begin"/>
            </w:r>
            <w:r w:rsidR="00090E28">
              <w:rPr>
                <w:noProof/>
                <w:webHidden/>
              </w:rPr>
              <w:instrText xml:space="preserve"> PAGEREF _Toc94466775 \h </w:instrText>
            </w:r>
            <w:r w:rsidR="00090E28">
              <w:rPr>
                <w:noProof/>
                <w:webHidden/>
              </w:rPr>
            </w:r>
            <w:r w:rsidR="00090E28">
              <w:rPr>
                <w:noProof/>
                <w:webHidden/>
              </w:rPr>
              <w:fldChar w:fldCharType="separate"/>
            </w:r>
            <w:r w:rsidR="00090E28">
              <w:rPr>
                <w:noProof/>
                <w:webHidden/>
              </w:rPr>
              <w:t>17</w:t>
            </w:r>
            <w:r w:rsidR="00090E28">
              <w:rPr>
                <w:noProof/>
                <w:webHidden/>
              </w:rPr>
              <w:fldChar w:fldCharType="end"/>
            </w:r>
          </w:hyperlink>
        </w:p>
        <w:p w14:paraId="3AE9C838" w14:textId="7A8C8DCA" w:rsidR="00090E28" w:rsidRDefault="00545851">
          <w:pPr>
            <w:pStyle w:val="TOC2"/>
            <w:tabs>
              <w:tab w:val="right" w:leader="dot" w:pos="9350"/>
            </w:tabs>
            <w:rPr>
              <w:rFonts w:asciiTheme="minorHAnsi" w:eastAsiaTheme="minorEastAsia" w:hAnsiTheme="minorHAnsi"/>
              <w:noProof/>
              <w:sz w:val="22"/>
              <w:lang w:val="en-KE" w:eastAsia="en-KE"/>
            </w:rPr>
          </w:pPr>
          <w:hyperlink w:anchor="_Toc94466776" w:history="1">
            <w:r w:rsidR="00090E28" w:rsidRPr="00751261">
              <w:rPr>
                <w:rStyle w:val="Hyperlink"/>
                <w:noProof/>
              </w:rPr>
              <w:t>3.9 Milestones and Deliverables</w:t>
            </w:r>
            <w:r w:rsidR="00090E28">
              <w:rPr>
                <w:noProof/>
                <w:webHidden/>
              </w:rPr>
              <w:tab/>
            </w:r>
            <w:r w:rsidR="00090E28">
              <w:rPr>
                <w:noProof/>
                <w:webHidden/>
              </w:rPr>
              <w:fldChar w:fldCharType="begin"/>
            </w:r>
            <w:r w:rsidR="00090E28">
              <w:rPr>
                <w:noProof/>
                <w:webHidden/>
              </w:rPr>
              <w:instrText xml:space="preserve"> PAGEREF _Toc94466776 \h </w:instrText>
            </w:r>
            <w:r w:rsidR="00090E28">
              <w:rPr>
                <w:noProof/>
                <w:webHidden/>
              </w:rPr>
            </w:r>
            <w:r w:rsidR="00090E28">
              <w:rPr>
                <w:noProof/>
                <w:webHidden/>
              </w:rPr>
              <w:fldChar w:fldCharType="separate"/>
            </w:r>
            <w:r w:rsidR="00090E28">
              <w:rPr>
                <w:noProof/>
                <w:webHidden/>
              </w:rPr>
              <w:t>17</w:t>
            </w:r>
            <w:r w:rsidR="00090E28">
              <w:rPr>
                <w:noProof/>
                <w:webHidden/>
              </w:rPr>
              <w:fldChar w:fldCharType="end"/>
            </w:r>
          </w:hyperlink>
        </w:p>
        <w:p w14:paraId="35B2E8BB" w14:textId="25DA8C57" w:rsidR="00090E28" w:rsidRDefault="00545851">
          <w:pPr>
            <w:pStyle w:val="TOC3"/>
            <w:tabs>
              <w:tab w:val="right" w:leader="dot" w:pos="9350"/>
            </w:tabs>
            <w:rPr>
              <w:rFonts w:asciiTheme="minorHAnsi" w:eastAsiaTheme="minorEastAsia" w:hAnsiTheme="minorHAnsi"/>
              <w:noProof/>
              <w:sz w:val="22"/>
              <w:lang w:val="en-KE" w:eastAsia="en-KE"/>
            </w:rPr>
          </w:pPr>
          <w:hyperlink w:anchor="_Toc94466777" w:history="1">
            <w:r w:rsidR="00090E28" w:rsidRPr="00751261">
              <w:rPr>
                <w:rStyle w:val="Hyperlink"/>
                <w:noProof/>
              </w:rPr>
              <w:t>3.9.1 Administrator module</w:t>
            </w:r>
            <w:r w:rsidR="00090E28">
              <w:rPr>
                <w:noProof/>
                <w:webHidden/>
              </w:rPr>
              <w:tab/>
            </w:r>
            <w:r w:rsidR="00090E28">
              <w:rPr>
                <w:noProof/>
                <w:webHidden/>
              </w:rPr>
              <w:fldChar w:fldCharType="begin"/>
            </w:r>
            <w:r w:rsidR="00090E28">
              <w:rPr>
                <w:noProof/>
                <w:webHidden/>
              </w:rPr>
              <w:instrText xml:space="preserve"> PAGEREF _Toc94466777 \h </w:instrText>
            </w:r>
            <w:r w:rsidR="00090E28">
              <w:rPr>
                <w:noProof/>
                <w:webHidden/>
              </w:rPr>
            </w:r>
            <w:r w:rsidR="00090E28">
              <w:rPr>
                <w:noProof/>
                <w:webHidden/>
              </w:rPr>
              <w:fldChar w:fldCharType="separate"/>
            </w:r>
            <w:r w:rsidR="00090E28">
              <w:rPr>
                <w:noProof/>
                <w:webHidden/>
              </w:rPr>
              <w:t>17</w:t>
            </w:r>
            <w:r w:rsidR="00090E28">
              <w:rPr>
                <w:noProof/>
                <w:webHidden/>
              </w:rPr>
              <w:fldChar w:fldCharType="end"/>
            </w:r>
          </w:hyperlink>
        </w:p>
        <w:p w14:paraId="2B97265A" w14:textId="0E37A525" w:rsidR="00090E28" w:rsidRDefault="00545851">
          <w:pPr>
            <w:pStyle w:val="TOC3"/>
            <w:tabs>
              <w:tab w:val="right" w:leader="dot" w:pos="9350"/>
            </w:tabs>
            <w:rPr>
              <w:rFonts w:asciiTheme="minorHAnsi" w:eastAsiaTheme="minorEastAsia" w:hAnsiTheme="minorHAnsi"/>
              <w:noProof/>
              <w:sz w:val="22"/>
              <w:lang w:val="en-KE" w:eastAsia="en-KE"/>
            </w:rPr>
          </w:pPr>
          <w:hyperlink w:anchor="_Toc94466778" w:history="1">
            <w:r w:rsidR="00090E28" w:rsidRPr="00751261">
              <w:rPr>
                <w:rStyle w:val="Hyperlink"/>
                <w:noProof/>
              </w:rPr>
              <w:t>3.9.2 User module</w:t>
            </w:r>
            <w:r w:rsidR="00090E28">
              <w:rPr>
                <w:noProof/>
                <w:webHidden/>
              </w:rPr>
              <w:tab/>
            </w:r>
            <w:r w:rsidR="00090E28">
              <w:rPr>
                <w:noProof/>
                <w:webHidden/>
              </w:rPr>
              <w:fldChar w:fldCharType="begin"/>
            </w:r>
            <w:r w:rsidR="00090E28">
              <w:rPr>
                <w:noProof/>
                <w:webHidden/>
              </w:rPr>
              <w:instrText xml:space="preserve"> PAGEREF _Toc94466778 \h </w:instrText>
            </w:r>
            <w:r w:rsidR="00090E28">
              <w:rPr>
                <w:noProof/>
                <w:webHidden/>
              </w:rPr>
            </w:r>
            <w:r w:rsidR="00090E28">
              <w:rPr>
                <w:noProof/>
                <w:webHidden/>
              </w:rPr>
              <w:fldChar w:fldCharType="separate"/>
            </w:r>
            <w:r w:rsidR="00090E28">
              <w:rPr>
                <w:noProof/>
                <w:webHidden/>
              </w:rPr>
              <w:t>17</w:t>
            </w:r>
            <w:r w:rsidR="00090E28">
              <w:rPr>
                <w:noProof/>
                <w:webHidden/>
              </w:rPr>
              <w:fldChar w:fldCharType="end"/>
            </w:r>
          </w:hyperlink>
        </w:p>
        <w:p w14:paraId="60A70B0F" w14:textId="7F783F61" w:rsidR="00090E28" w:rsidRDefault="00545851">
          <w:pPr>
            <w:pStyle w:val="TOC1"/>
            <w:tabs>
              <w:tab w:val="right" w:leader="dot" w:pos="9350"/>
            </w:tabs>
            <w:rPr>
              <w:rFonts w:asciiTheme="minorHAnsi" w:eastAsiaTheme="minorEastAsia" w:hAnsiTheme="minorHAnsi"/>
              <w:noProof/>
              <w:sz w:val="22"/>
              <w:lang w:val="en-KE" w:eastAsia="en-KE"/>
            </w:rPr>
          </w:pPr>
          <w:hyperlink w:anchor="_Toc94466779" w:history="1">
            <w:r w:rsidR="00090E28" w:rsidRPr="00751261">
              <w:rPr>
                <w:rStyle w:val="Hyperlink"/>
                <w:noProof/>
              </w:rPr>
              <w:t>Chapter 4: System Analysis and Design Description</w:t>
            </w:r>
            <w:r w:rsidR="00090E28">
              <w:rPr>
                <w:noProof/>
                <w:webHidden/>
              </w:rPr>
              <w:tab/>
            </w:r>
            <w:r w:rsidR="00090E28">
              <w:rPr>
                <w:noProof/>
                <w:webHidden/>
              </w:rPr>
              <w:fldChar w:fldCharType="begin"/>
            </w:r>
            <w:r w:rsidR="00090E28">
              <w:rPr>
                <w:noProof/>
                <w:webHidden/>
              </w:rPr>
              <w:instrText xml:space="preserve"> PAGEREF _Toc94466779 \h </w:instrText>
            </w:r>
            <w:r w:rsidR="00090E28">
              <w:rPr>
                <w:noProof/>
                <w:webHidden/>
              </w:rPr>
            </w:r>
            <w:r w:rsidR="00090E28">
              <w:rPr>
                <w:noProof/>
                <w:webHidden/>
              </w:rPr>
              <w:fldChar w:fldCharType="separate"/>
            </w:r>
            <w:r w:rsidR="00090E28">
              <w:rPr>
                <w:noProof/>
                <w:webHidden/>
              </w:rPr>
              <w:t>18</w:t>
            </w:r>
            <w:r w:rsidR="00090E28">
              <w:rPr>
                <w:noProof/>
                <w:webHidden/>
              </w:rPr>
              <w:fldChar w:fldCharType="end"/>
            </w:r>
          </w:hyperlink>
        </w:p>
        <w:p w14:paraId="0360196B" w14:textId="6C4DFDE8" w:rsidR="00090E28" w:rsidRDefault="00545851">
          <w:pPr>
            <w:pStyle w:val="TOC2"/>
            <w:tabs>
              <w:tab w:val="right" w:leader="dot" w:pos="9350"/>
            </w:tabs>
            <w:rPr>
              <w:rFonts w:asciiTheme="minorHAnsi" w:eastAsiaTheme="minorEastAsia" w:hAnsiTheme="minorHAnsi"/>
              <w:noProof/>
              <w:sz w:val="22"/>
              <w:lang w:val="en-KE" w:eastAsia="en-KE"/>
            </w:rPr>
          </w:pPr>
          <w:hyperlink w:anchor="_Toc94466780" w:history="1">
            <w:r w:rsidR="00090E28" w:rsidRPr="00751261">
              <w:rPr>
                <w:rStyle w:val="Hyperlink"/>
                <w:noProof/>
              </w:rPr>
              <w:t>4.1 Introduction</w:t>
            </w:r>
            <w:r w:rsidR="00090E28">
              <w:rPr>
                <w:noProof/>
                <w:webHidden/>
              </w:rPr>
              <w:tab/>
            </w:r>
            <w:r w:rsidR="00090E28">
              <w:rPr>
                <w:noProof/>
                <w:webHidden/>
              </w:rPr>
              <w:fldChar w:fldCharType="begin"/>
            </w:r>
            <w:r w:rsidR="00090E28">
              <w:rPr>
                <w:noProof/>
                <w:webHidden/>
              </w:rPr>
              <w:instrText xml:space="preserve"> PAGEREF _Toc94466780 \h </w:instrText>
            </w:r>
            <w:r w:rsidR="00090E28">
              <w:rPr>
                <w:noProof/>
                <w:webHidden/>
              </w:rPr>
            </w:r>
            <w:r w:rsidR="00090E28">
              <w:rPr>
                <w:noProof/>
                <w:webHidden/>
              </w:rPr>
              <w:fldChar w:fldCharType="separate"/>
            </w:r>
            <w:r w:rsidR="00090E28">
              <w:rPr>
                <w:noProof/>
                <w:webHidden/>
              </w:rPr>
              <w:t>18</w:t>
            </w:r>
            <w:r w:rsidR="00090E28">
              <w:rPr>
                <w:noProof/>
                <w:webHidden/>
              </w:rPr>
              <w:fldChar w:fldCharType="end"/>
            </w:r>
          </w:hyperlink>
        </w:p>
        <w:p w14:paraId="18BBBE9E" w14:textId="5139DFA7" w:rsidR="00090E28" w:rsidRDefault="00545851">
          <w:pPr>
            <w:pStyle w:val="TOC2"/>
            <w:tabs>
              <w:tab w:val="right" w:leader="dot" w:pos="9350"/>
            </w:tabs>
            <w:rPr>
              <w:rFonts w:asciiTheme="minorHAnsi" w:eastAsiaTheme="minorEastAsia" w:hAnsiTheme="minorHAnsi"/>
              <w:noProof/>
              <w:sz w:val="22"/>
              <w:lang w:val="en-KE" w:eastAsia="en-KE"/>
            </w:rPr>
          </w:pPr>
          <w:hyperlink w:anchor="_Toc94466781" w:history="1">
            <w:r w:rsidR="00090E28" w:rsidRPr="00751261">
              <w:rPr>
                <w:rStyle w:val="Hyperlink"/>
                <w:noProof/>
              </w:rPr>
              <w:t>4.2 Requirements Gathering</w:t>
            </w:r>
            <w:r w:rsidR="00090E28">
              <w:rPr>
                <w:noProof/>
                <w:webHidden/>
              </w:rPr>
              <w:tab/>
            </w:r>
            <w:r w:rsidR="00090E28">
              <w:rPr>
                <w:noProof/>
                <w:webHidden/>
              </w:rPr>
              <w:fldChar w:fldCharType="begin"/>
            </w:r>
            <w:r w:rsidR="00090E28">
              <w:rPr>
                <w:noProof/>
                <w:webHidden/>
              </w:rPr>
              <w:instrText xml:space="preserve"> PAGEREF _Toc94466781 \h </w:instrText>
            </w:r>
            <w:r w:rsidR="00090E28">
              <w:rPr>
                <w:noProof/>
                <w:webHidden/>
              </w:rPr>
            </w:r>
            <w:r w:rsidR="00090E28">
              <w:rPr>
                <w:noProof/>
                <w:webHidden/>
              </w:rPr>
              <w:fldChar w:fldCharType="separate"/>
            </w:r>
            <w:r w:rsidR="00090E28">
              <w:rPr>
                <w:noProof/>
                <w:webHidden/>
              </w:rPr>
              <w:t>18</w:t>
            </w:r>
            <w:r w:rsidR="00090E28">
              <w:rPr>
                <w:noProof/>
                <w:webHidden/>
              </w:rPr>
              <w:fldChar w:fldCharType="end"/>
            </w:r>
          </w:hyperlink>
        </w:p>
        <w:p w14:paraId="758C7555" w14:textId="0C393238" w:rsidR="00090E28" w:rsidRDefault="00545851">
          <w:pPr>
            <w:pStyle w:val="TOC3"/>
            <w:tabs>
              <w:tab w:val="right" w:leader="dot" w:pos="9350"/>
            </w:tabs>
            <w:rPr>
              <w:rFonts w:asciiTheme="minorHAnsi" w:eastAsiaTheme="minorEastAsia" w:hAnsiTheme="minorHAnsi"/>
              <w:noProof/>
              <w:sz w:val="22"/>
              <w:lang w:val="en-KE" w:eastAsia="en-KE"/>
            </w:rPr>
          </w:pPr>
          <w:hyperlink w:anchor="_Toc94466782" w:history="1">
            <w:r w:rsidR="00090E28" w:rsidRPr="00751261">
              <w:rPr>
                <w:rStyle w:val="Hyperlink"/>
                <w:noProof/>
                <w:lang w:val="en-GB"/>
              </w:rPr>
              <w:t>4.2.1 Data collection</w:t>
            </w:r>
            <w:r w:rsidR="00090E28">
              <w:rPr>
                <w:noProof/>
                <w:webHidden/>
              </w:rPr>
              <w:tab/>
            </w:r>
            <w:r w:rsidR="00090E28">
              <w:rPr>
                <w:noProof/>
                <w:webHidden/>
              </w:rPr>
              <w:fldChar w:fldCharType="begin"/>
            </w:r>
            <w:r w:rsidR="00090E28">
              <w:rPr>
                <w:noProof/>
                <w:webHidden/>
              </w:rPr>
              <w:instrText xml:space="preserve"> PAGEREF _Toc94466782 \h </w:instrText>
            </w:r>
            <w:r w:rsidR="00090E28">
              <w:rPr>
                <w:noProof/>
                <w:webHidden/>
              </w:rPr>
            </w:r>
            <w:r w:rsidR="00090E28">
              <w:rPr>
                <w:noProof/>
                <w:webHidden/>
              </w:rPr>
              <w:fldChar w:fldCharType="separate"/>
            </w:r>
            <w:r w:rsidR="00090E28">
              <w:rPr>
                <w:noProof/>
                <w:webHidden/>
              </w:rPr>
              <w:t>18</w:t>
            </w:r>
            <w:r w:rsidR="00090E28">
              <w:rPr>
                <w:noProof/>
                <w:webHidden/>
              </w:rPr>
              <w:fldChar w:fldCharType="end"/>
            </w:r>
          </w:hyperlink>
        </w:p>
        <w:p w14:paraId="287E3817" w14:textId="014D5947" w:rsidR="00090E28" w:rsidRDefault="00545851">
          <w:pPr>
            <w:pStyle w:val="TOC3"/>
            <w:tabs>
              <w:tab w:val="right" w:leader="dot" w:pos="9350"/>
            </w:tabs>
            <w:rPr>
              <w:rFonts w:asciiTheme="minorHAnsi" w:eastAsiaTheme="minorEastAsia" w:hAnsiTheme="minorHAnsi"/>
              <w:noProof/>
              <w:sz w:val="22"/>
              <w:lang w:val="en-KE" w:eastAsia="en-KE"/>
            </w:rPr>
          </w:pPr>
          <w:hyperlink w:anchor="_Toc94466783" w:history="1">
            <w:r w:rsidR="00090E28" w:rsidRPr="00751261">
              <w:rPr>
                <w:rStyle w:val="Hyperlink"/>
                <w:noProof/>
                <w:lang w:val="en-GB"/>
              </w:rPr>
              <w:t>4.2.2 Literature review</w:t>
            </w:r>
            <w:r w:rsidR="00090E28">
              <w:rPr>
                <w:noProof/>
                <w:webHidden/>
              </w:rPr>
              <w:tab/>
            </w:r>
            <w:r w:rsidR="00090E28">
              <w:rPr>
                <w:noProof/>
                <w:webHidden/>
              </w:rPr>
              <w:fldChar w:fldCharType="begin"/>
            </w:r>
            <w:r w:rsidR="00090E28">
              <w:rPr>
                <w:noProof/>
                <w:webHidden/>
              </w:rPr>
              <w:instrText xml:space="preserve"> PAGEREF _Toc94466783 \h </w:instrText>
            </w:r>
            <w:r w:rsidR="00090E28">
              <w:rPr>
                <w:noProof/>
                <w:webHidden/>
              </w:rPr>
            </w:r>
            <w:r w:rsidR="00090E28">
              <w:rPr>
                <w:noProof/>
                <w:webHidden/>
              </w:rPr>
              <w:fldChar w:fldCharType="separate"/>
            </w:r>
            <w:r w:rsidR="00090E28">
              <w:rPr>
                <w:noProof/>
                <w:webHidden/>
              </w:rPr>
              <w:t>18</w:t>
            </w:r>
            <w:r w:rsidR="00090E28">
              <w:rPr>
                <w:noProof/>
                <w:webHidden/>
              </w:rPr>
              <w:fldChar w:fldCharType="end"/>
            </w:r>
          </w:hyperlink>
        </w:p>
        <w:p w14:paraId="0D3A87BA" w14:textId="5AA2772F" w:rsidR="00090E28" w:rsidRDefault="00545851">
          <w:pPr>
            <w:pStyle w:val="TOC3"/>
            <w:tabs>
              <w:tab w:val="right" w:leader="dot" w:pos="9350"/>
            </w:tabs>
            <w:rPr>
              <w:rFonts w:asciiTheme="minorHAnsi" w:eastAsiaTheme="minorEastAsia" w:hAnsiTheme="minorHAnsi"/>
              <w:noProof/>
              <w:sz w:val="22"/>
              <w:lang w:val="en-KE" w:eastAsia="en-KE"/>
            </w:rPr>
          </w:pPr>
          <w:hyperlink w:anchor="_Toc94466784" w:history="1">
            <w:r w:rsidR="00090E28" w:rsidRPr="00751261">
              <w:rPr>
                <w:rStyle w:val="Hyperlink"/>
                <w:noProof/>
                <w:lang w:val="en-GB"/>
              </w:rPr>
              <w:t>4.2.3 Questionnaires</w:t>
            </w:r>
            <w:r w:rsidR="00090E28">
              <w:rPr>
                <w:noProof/>
                <w:webHidden/>
              </w:rPr>
              <w:tab/>
            </w:r>
            <w:r w:rsidR="00090E28">
              <w:rPr>
                <w:noProof/>
                <w:webHidden/>
              </w:rPr>
              <w:fldChar w:fldCharType="begin"/>
            </w:r>
            <w:r w:rsidR="00090E28">
              <w:rPr>
                <w:noProof/>
                <w:webHidden/>
              </w:rPr>
              <w:instrText xml:space="preserve"> PAGEREF _Toc94466784 \h </w:instrText>
            </w:r>
            <w:r w:rsidR="00090E28">
              <w:rPr>
                <w:noProof/>
                <w:webHidden/>
              </w:rPr>
            </w:r>
            <w:r w:rsidR="00090E28">
              <w:rPr>
                <w:noProof/>
                <w:webHidden/>
              </w:rPr>
              <w:fldChar w:fldCharType="separate"/>
            </w:r>
            <w:r w:rsidR="00090E28">
              <w:rPr>
                <w:noProof/>
                <w:webHidden/>
              </w:rPr>
              <w:t>18</w:t>
            </w:r>
            <w:r w:rsidR="00090E28">
              <w:rPr>
                <w:noProof/>
                <w:webHidden/>
              </w:rPr>
              <w:fldChar w:fldCharType="end"/>
            </w:r>
          </w:hyperlink>
        </w:p>
        <w:p w14:paraId="197594FB" w14:textId="507872C8" w:rsidR="00090E28" w:rsidRDefault="00545851">
          <w:pPr>
            <w:pStyle w:val="TOC3"/>
            <w:tabs>
              <w:tab w:val="right" w:leader="dot" w:pos="9350"/>
            </w:tabs>
            <w:rPr>
              <w:rFonts w:asciiTheme="minorHAnsi" w:eastAsiaTheme="minorEastAsia" w:hAnsiTheme="minorHAnsi"/>
              <w:noProof/>
              <w:sz w:val="22"/>
              <w:lang w:val="en-KE" w:eastAsia="en-KE"/>
            </w:rPr>
          </w:pPr>
          <w:hyperlink w:anchor="_Toc94466785" w:history="1">
            <w:r w:rsidR="00090E28" w:rsidRPr="00751261">
              <w:rPr>
                <w:rStyle w:val="Hyperlink"/>
                <w:noProof/>
                <w:lang w:val="en-GB"/>
              </w:rPr>
              <w:t>4.2.4 Interviews</w:t>
            </w:r>
            <w:r w:rsidR="00090E28">
              <w:rPr>
                <w:noProof/>
                <w:webHidden/>
              </w:rPr>
              <w:tab/>
            </w:r>
            <w:r w:rsidR="00090E28">
              <w:rPr>
                <w:noProof/>
                <w:webHidden/>
              </w:rPr>
              <w:fldChar w:fldCharType="begin"/>
            </w:r>
            <w:r w:rsidR="00090E28">
              <w:rPr>
                <w:noProof/>
                <w:webHidden/>
              </w:rPr>
              <w:instrText xml:space="preserve"> PAGEREF _Toc94466785 \h </w:instrText>
            </w:r>
            <w:r w:rsidR="00090E28">
              <w:rPr>
                <w:noProof/>
                <w:webHidden/>
              </w:rPr>
            </w:r>
            <w:r w:rsidR="00090E28">
              <w:rPr>
                <w:noProof/>
                <w:webHidden/>
              </w:rPr>
              <w:fldChar w:fldCharType="separate"/>
            </w:r>
            <w:r w:rsidR="00090E28">
              <w:rPr>
                <w:noProof/>
                <w:webHidden/>
              </w:rPr>
              <w:t>19</w:t>
            </w:r>
            <w:r w:rsidR="00090E28">
              <w:rPr>
                <w:noProof/>
                <w:webHidden/>
              </w:rPr>
              <w:fldChar w:fldCharType="end"/>
            </w:r>
          </w:hyperlink>
        </w:p>
        <w:p w14:paraId="4EE133AE" w14:textId="07268E12" w:rsidR="00090E28" w:rsidRDefault="00545851">
          <w:pPr>
            <w:pStyle w:val="TOC3"/>
            <w:tabs>
              <w:tab w:val="right" w:leader="dot" w:pos="9350"/>
            </w:tabs>
            <w:rPr>
              <w:rFonts w:asciiTheme="minorHAnsi" w:eastAsiaTheme="minorEastAsia" w:hAnsiTheme="minorHAnsi"/>
              <w:noProof/>
              <w:sz w:val="22"/>
              <w:lang w:val="en-KE" w:eastAsia="en-KE"/>
            </w:rPr>
          </w:pPr>
          <w:hyperlink w:anchor="_Toc94466786" w:history="1">
            <w:r w:rsidR="00090E28" w:rsidRPr="00751261">
              <w:rPr>
                <w:rStyle w:val="Hyperlink"/>
                <w:noProof/>
                <w:lang w:val="en-GB"/>
              </w:rPr>
              <w:t>4.2.5 Focus Group Interviews</w:t>
            </w:r>
            <w:r w:rsidR="00090E28">
              <w:rPr>
                <w:noProof/>
                <w:webHidden/>
              </w:rPr>
              <w:tab/>
            </w:r>
            <w:r w:rsidR="00090E28">
              <w:rPr>
                <w:noProof/>
                <w:webHidden/>
              </w:rPr>
              <w:fldChar w:fldCharType="begin"/>
            </w:r>
            <w:r w:rsidR="00090E28">
              <w:rPr>
                <w:noProof/>
                <w:webHidden/>
              </w:rPr>
              <w:instrText xml:space="preserve"> PAGEREF _Toc94466786 \h </w:instrText>
            </w:r>
            <w:r w:rsidR="00090E28">
              <w:rPr>
                <w:noProof/>
                <w:webHidden/>
              </w:rPr>
            </w:r>
            <w:r w:rsidR="00090E28">
              <w:rPr>
                <w:noProof/>
                <w:webHidden/>
              </w:rPr>
              <w:fldChar w:fldCharType="separate"/>
            </w:r>
            <w:r w:rsidR="00090E28">
              <w:rPr>
                <w:noProof/>
                <w:webHidden/>
              </w:rPr>
              <w:t>19</w:t>
            </w:r>
            <w:r w:rsidR="00090E28">
              <w:rPr>
                <w:noProof/>
                <w:webHidden/>
              </w:rPr>
              <w:fldChar w:fldCharType="end"/>
            </w:r>
          </w:hyperlink>
        </w:p>
        <w:p w14:paraId="30887387" w14:textId="794980FE" w:rsidR="00090E28" w:rsidRDefault="00545851">
          <w:pPr>
            <w:pStyle w:val="TOC3"/>
            <w:tabs>
              <w:tab w:val="right" w:leader="dot" w:pos="9350"/>
            </w:tabs>
            <w:rPr>
              <w:rFonts w:asciiTheme="minorHAnsi" w:eastAsiaTheme="minorEastAsia" w:hAnsiTheme="minorHAnsi"/>
              <w:noProof/>
              <w:sz w:val="22"/>
              <w:lang w:val="en-KE" w:eastAsia="en-KE"/>
            </w:rPr>
          </w:pPr>
          <w:hyperlink w:anchor="_Toc94466787" w:history="1">
            <w:r w:rsidR="00090E28" w:rsidRPr="00751261">
              <w:rPr>
                <w:rStyle w:val="Hyperlink"/>
                <w:noProof/>
                <w:lang w:val="en-GB"/>
              </w:rPr>
              <w:t>4.2.6 Structured Interviews</w:t>
            </w:r>
            <w:r w:rsidR="00090E28">
              <w:rPr>
                <w:noProof/>
                <w:webHidden/>
              </w:rPr>
              <w:tab/>
            </w:r>
            <w:r w:rsidR="00090E28">
              <w:rPr>
                <w:noProof/>
                <w:webHidden/>
              </w:rPr>
              <w:fldChar w:fldCharType="begin"/>
            </w:r>
            <w:r w:rsidR="00090E28">
              <w:rPr>
                <w:noProof/>
                <w:webHidden/>
              </w:rPr>
              <w:instrText xml:space="preserve"> PAGEREF _Toc94466787 \h </w:instrText>
            </w:r>
            <w:r w:rsidR="00090E28">
              <w:rPr>
                <w:noProof/>
                <w:webHidden/>
              </w:rPr>
            </w:r>
            <w:r w:rsidR="00090E28">
              <w:rPr>
                <w:noProof/>
                <w:webHidden/>
              </w:rPr>
              <w:fldChar w:fldCharType="separate"/>
            </w:r>
            <w:r w:rsidR="00090E28">
              <w:rPr>
                <w:noProof/>
                <w:webHidden/>
              </w:rPr>
              <w:t>19</w:t>
            </w:r>
            <w:r w:rsidR="00090E28">
              <w:rPr>
                <w:noProof/>
                <w:webHidden/>
              </w:rPr>
              <w:fldChar w:fldCharType="end"/>
            </w:r>
          </w:hyperlink>
        </w:p>
        <w:p w14:paraId="7DC4C94C" w14:textId="1D84F9AB" w:rsidR="00090E28" w:rsidRDefault="00545851">
          <w:pPr>
            <w:pStyle w:val="TOC2"/>
            <w:tabs>
              <w:tab w:val="right" w:leader="dot" w:pos="9350"/>
            </w:tabs>
            <w:rPr>
              <w:rFonts w:asciiTheme="minorHAnsi" w:eastAsiaTheme="minorEastAsia" w:hAnsiTheme="minorHAnsi"/>
              <w:noProof/>
              <w:sz w:val="22"/>
              <w:lang w:val="en-KE" w:eastAsia="en-KE"/>
            </w:rPr>
          </w:pPr>
          <w:hyperlink w:anchor="_Toc94466788" w:history="1">
            <w:r w:rsidR="00090E28" w:rsidRPr="00751261">
              <w:rPr>
                <w:rStyle w:val="Hyperlink"/>
                <w:noProof/>
              </w:rPr>
              <w:t>4.3 System Requirements</w:t>
            </w:r>
            <w:r w:rsidR="00090E28">
              <w:rPr>
                <w:noProof/>
                <w:webHidden/>
              </w:rPr>
              <w:tab/>
            </w:r>
            <w:r w:rsidR="00090E28">
              <w:rPr>
                <w:noProof/>
                <w:webHidden/>
              </w:rPr>
              <w:fldChar w:fldCharType="begin"/>
            </w:r>
            <w:r w:rsidR="00090E28">
              <w:rPr>
                <w:noProof/>
                <w:webHidden/>
              </w:rPr>
              <w:instrText xml:space="preserve"> PAGEREF _Toc94466788 \h </w:instrText>
            </w:r>
            <w:r w:rsidR="00090E28">
              <w:rPr>
                <w:noProof/>
                <w:webHidden/>
              </w:rPr>
            </w:r>
            <w:r w:rsidR="00090E28">
              <w:rPr>
                <w:noProof/>
                <w:webHidden/>
              </w:rPr>
              <w:fldChar w:fldCharType="separate"/>
            </w:r>
            <w:r w:rsidR="00090E28">
              <w:rPr>
                <w:noProof/>
                <w:webHidden/>
              </w:rPr>
              <w:t>19</w:t>
            </w:r>
            <w:r w:rsidR="00090E28">
              <w:rPr>
                <w:noProof/>
                <w:webHidden/>
              </w:rPr>
              <w:fldChar w:fldCharType="end"/>
            </w:r>
          </w:hyperlink>
        </w:p>
        <w:p w14:paraId="016B5EDA" w14:textId="1FBBC780" w:rsidR="00090E28" w:rsidRDefault="00545851">
          <w:pPr>
            <w:pStyle w:val="TOC3"/>
            <w:tabs>
              <w:tab w:val="right" w:leader="dot" w:pos="9350"/>
            </w:tabs>
            <w:rPr>
              <w:rFonts w:asciiTheme="minorHAnsi" w:eastAsiaTheme="minorEastAsia" w:hAnsiTheme="minorHAnsi"/>
              <w:noProof/>
              <w:sz w:val="22"/>
              <w:lang w:val="en-KE" w:eastAsia="en-KE"/>
            </w:rPr>
          </w:pPr>
          <w:hyperlink w:anchor="_Toc94466789" w:history="1">
            <w:r w:rsidR="00090E28" w:rsidRPr="00751261">
              <w:rPr>
                <w:rStyle w:val="Hyperlink"/>
                <w:noProof/>
              </w:rPr>
              <w:t>4.3.1 Functional Requirements</w:t>
            </w:r>
            <w:r w:rsidR="00090E28">
              <w:rPr>
                <w:noProof/>
                <w:webHidden/>
              </w:rPr>
              <w:tab/>
            </w:r>
            <w:r w:rsidR="00090E28">
              <w:rPr>
                <w:noProof/>
                <w:webHidden/>
              </w:rPr>
              <w:fldChar w:fldCharType="begin"/>
            </w:r>
            <w:r w:rsidR="00090E28">
              <w:rPr>
                <w:noProof/>
                <w:webHidden/>
              </w:rPr>
              <w:instrText xml:space="preserve"> PAGEREF _Toc94466789 \h </w:instrText>
            </w:r>
            <w:r w:rsidR="00090E28">
              <w:rPr>
                <w:noProof/>
                <w:webHidden/>
              </w:rPr>
            </w:r>
            <w:r w:rsidR="00090E28">
              <w:rPr>
                <w:noProof/>
                <w:webHidden/>
              </w:rPr>
              <w:fldChar w:fldCharType="separate"/>
            </w:r>
            <w:r w:rsidR="00090E28">
              <w:rPr>
                <w:noProof/>
                <w:webHidden/>
              </w:rPr>
              <w:t>20</w:t>
            </w:r>
            <w:r w:rsidR="00090E28">
              <w:rPr>
                <w:noProof/>
                <w:webHidden/>
              </w:rPr>
              <w:fldChar w:fldCharType="end"/>
            </w:r>
          </w:hyperlink>
        </w:p>
        <w:p w14:paraId="0F227696" w14:textId="14AE4A31" w:rsidR="00090E28" w:rsidRDefault="00545851">
          <w:pPr>
            <w:pStyle w:val="TOC3"/>
            <w:tabs>
              <w:tab w:val="right" w:leader="dot" w:pos="9350"/>
            </w:tabs>
            <w:rPr>
              <w:rFonts w:asciiTheme="minorHAnsi" w:eastAsiaTheme="minorEastAsia" w:hAnsiTheme="minorHAnsi"/>
              <w:noProof/>
              <w:sz w:val="22"/>
              <w:lang w:val="en-KE" w:eastAsia="en-KE"/>
            </w:rPr>
          </w:pPr>
          <w:hyperlink w:anchor="_Toc94466790" w:history="1">
            <w:r w:rsidR="00090E28" w:rsidRPr="00751261">
              <w:rPr>
                <w:rStyle w:val="Hyperlink"/>
                <w:noProof/>
              </w:rPr>
              <w:t>4.3.2 Non-Functional Requirements</w:t>
            </w:r>
            <w:r w:rsidR="00090E28">
              <w:rPr>
                <w:noProof/>
                <w:webHidden/>
              </w:rPr>
              <w:tab/>
            </w:r>
            <w:r w:rsidR="00090E28">
              <w:rPr>
                <w:noProof/>
                <w:webHidden/>
              </w:rPr>
              <w:fldChar w:fldCharType="begin"/>
            </w:r>
            <w:r w:rsidR="00090E28">
              <w:rPr>
                <w:noProof/>
                <w:webHidden/>
              </w:rPr>
              <w:instrText xml:space="preserve"> PAGEREF _Toc94466790 \h </w:instrText>
            </w:r>
            <w:r w:rsidR="00090E28">
              <w:rPr>
                <w:noProof/>
                <w:webHidden/>
              </w:rPr>
            </w:r>
            <w:r w:rsidR="00090E28">
              <w:rPr>
                <w:noProof/>
                <w:webHidden/>
              </w:rPr>
              <w:fldChar w:fldCharType="separate"/>
            </w:r>
            <w:r w:rsidR="00090E28">
              <w:rPr>
                <w:noProof/>
                <w:webHidden/>
              </w:rPr>
              <w:t>20</w:t>
            </w:r>
            <w:r w:rsidR="00090E28">
              <w:rPr>
                <w:noProof/>
                <w:webHidden/>
              </w:rPr>
              <w:fldChar w:fldCharType="end"/>
            </w:r>
          </w:hyperlink>
        </w:p>
        <w:p w14:paraId="382C2479" w14:textId="2A16FD03" w:rsidR="00090E28" w:rsidRDefault="00545851">
          <w:pPr>
            <w:pStyle w:val="TOC2"/>
            <w:tabs>
              <w:tab w:val="right" w:leader="dot" w:pos="9350"/>
            </w:tabs>
            <w:rPr>
              <w:rFonts w:asciiTheme="minorHAnsi" w:eastAsiaTheme="minorEastAsia" w:hAnsiTheme="minorHAnsi"/>
              <w:noProof/>
              <w:sz w:val="22"/>
              <w:lang w:val="en-KE" w:eastAsia="en-KE"/>
            </w:rPr>
          </w:pPr>
          <w:hyperlink w:anchor="_Toc94466791" w:history="1">
            <w:r w:rsidR="00090E28" w:rsidRPr="00751261">
              <w:rPr>
                <w:rStyle w:val="Hyperlink"/>
                <w:noProof/>
              </w:rPr>
              <w:t>4.4 System Architecture</w:t>
            </w:r>
            <w:r w:rsidR="00090E28">
              <w:rPr>
                <w:noProof/>
                <w:webHidden/>
              </w:rPr>
              <w:tab/>
            </w:r>
            <w:r w:rsidR="00090E28">
              <w:rPr>
                <w:noProof/>
                <w:webHidden/>
              </w:rPr>
              <w:fldChar w:fldCharType="begin"/>
            </w:r>
            <w:r w:rsidR="00090E28">
              <w:rPr>
                <w:noProof/>
                <w:webHidden/>
              </w:rPr>
              <w:instrText xml:space="preserve"> PAGEREF _Toc94466791 \h </w:instrText>
            </w:r>
            <w:r w:rsidR="00090E28">
              <w:rPr>
                <w:noProof/>
                <w:webHidden/>
              </w:rPr>
            </w:r>
            <w:r w:rsidR="00090E28">
              <w:rPr>
                <w:noProof/>
                <w:webHidden/>
              </w:rPr>
              <w:fldChar w:fldCharType="separate"/>
            </w:r>
            <w:r w:rsidR="00090E28">
              <w:rPr>
                <w:noProof/>
                <w:webHidden/>
              </w:rPr>
              <w:t>21</w:t>
            </w:r>
            <w:r w:rsidR="00090E28">
              <w:rPr>
                <w:noProof/>
                <w:webHidden/>
              </w:rPr>
              <w:fldChar w:fldCharType="end"/>
            </w:r>
          </w:hyperlink>
        </w:p>
        <w:p w14:paraId="107FFBFB" w14:textId="1592346C" w:rsidR="00090E28" w:rsidRDefault="00545851">
          <w:pPr>
            <w:pStyle w:val="TOC2"/>
            <w:tabs>
              <w:tab w:val="right" w:leader="dot" w:pos="9350"/>
            </w:tabs>
            <w:rPr>
              <w:rFonts w:asciiTheme="minorHAnsi" w:eastAsiaTheme="minorEastAsia" w:hAnsiTheme="minorHAnsi"/>
              <w:noProof/>
              <w:sz w:val="22"/>
              <w:lang w:val="en-KE" w:eastAsia="en-KE"/>
            </w:rPr>
          </w:pPr>
          <w:hyperlink w:anchor="_Toc94466792" w:history="1">
            <w:r w:rsidR="00090E28" w:rsidRPr="00751261">
              <w:rPr>
                <w:rStyle w:val="Hyperlink"/>
                <w:noProof/>
              </w:rPr>
              <w:t>4.5 Analysis</w:t>
            </w:r>
            <w:r w:rsidR="00090E28">
              <w:rPr>
                <w:noProof/>
                <w:webHidden/>
              </w:rPr>
              <w:tab/>
            </w:r>
            <w:r w:rsidR="00090E28">
              <w:rPr>
                <w:noProof/>
                <w:webHidden/>
              </w:rPr>
              <w:fldChar w:fldCharType="begin"/>
            </w:r>
            <w:r w:rsidR="00090E28">
              <w:rPr>
                <w:noProof/>
                <w:webHidden/>
              </w:rPr>
              <w:instrText xml:space="preserve"> PAGEREF _Toc94466792 \h </w:instrText>
            </w:r>
            <w:r w:rsidR="00090E28">
              <w:rPr>
                <w:noProof/>
                <w:webHidden/>
              </w:rPr>
            </w:r>
            <w:r w:rsidR="00090E28">
              <w:rPr>
                <w:noProof/>
                <w:webHidden/>
              </w:rPr>
              <w:fldChar w:fldCharType="separate"/>
            </w:r>
            <w:r w:rsidR="00090E28">
              <w:rPr>
                <w:noProof/>
                <w:webHidden/>
              </w:rPr>
              <w:t>22</w:t>
            </w:r>
            <w:r w:rsidR="00090E28">
              <w:rPr>
                <w:noProof/>
                <w:webHidden/>
              </w:rPr>
              <w:fldChar w:fldCharType="end"/>
            </w:r>
          </w:hyperlink>
        </w:p>
        <w:p w14:paraId="18F28907" w14:textId="1A99426F" w:rsidR="00090E28" w:rsidRDefault="00545851">
          <w:pPr>
            <w:pStyle w:val="TOC2"/>
            <w:tabs>
              <w:tab w:val="right" w:leader="dot" w:pos="9350"/>
            </w:tabs>
            <w:rPr>
              <w:rFonts w:asciiTheme="minorHAnsi" w:eastAsiaTheme="minorEastAsia" w:hAnsiTheme="minorHAnsi"/>
              <w:noProof/>
              <w:sz w:val="22"/>
              <w:lang w:val="en-KE" w:eastAsia="en-KE"/>
            </w:rPr>
          </w:pPr>
          <w:hyperlink w:anchor="_Toc94466793" w:history="1">
            <w:r w:rsidR="00090E28" w:rsidRPr="00751261">
              <w:rPr>
                <w:rStyle w:val="Hyperlink"/>
                <w:noProof/>
              </w:rPr>
              <w:t>4.6 Design</w:t>
            </w:r>
            <w:r w:rsidR="00090E28">
              <w:rPr>
                <w:noProof/>
                <w:webHidden/>
              </w:rPr>
              <w:tab/>
            </w:r>
            <w:r w:rsidR="00090E28">
              <w:rPr>
                <w:noProof/>
                <w:webHidden/>
              </w:rPr>
              <w:fldChar w:fldCharType="begin"/>
            </w:r>
            <w:r w:rsidR="00090E28">
              <w:rPr>
                <w:noProof/>
                <w:webHidden/>
              </w:rPr>
              <w:instrText xml:space="preserve"> PAGEREF _Toc94466793 \h </w:instrText>
            </w:r>
            <w:r w:rsidR="00090E28">
              <w:rPr>
                <w:noProof/>
                <w:webHidden/>
              </w:rPr>
            </w:r>
            <w:r w:rsidR="00090E28">
              <w:rPr>
                <w:noProof/>
                <w:webHidden/>
              </w:rPr>
              <w:fldChar w:fldCharType="separate"/>
            </w:r>
            <w:r w:rsidR="00090E28">
              <w:rPr>
                <w:noProof/>
                <w:webHidden/>
              </w:rPr>
              <w:t>22</w:t>
            </w:r>
            <w:r w:rsidR="00090E28">
              <w:rPr>
                <w:noProof/>
                <w:webHidden/>
              </w:rPr>
              <w:fldChar w:fldCharType="end"/>
            </w:r>
          </w:hyperlink>
        </w:p>
        <w:p w14:paraId="2B7F97E7" w14:textId="6CB61CAE" w:rsidR="00090E28" w:rsidRDefault="00545851">
          <w:pPr>
            <w:pStyle w:val="TOC3"/>
            <w:tabs>
              <w:tab w:val="right" w:leader="dot" w:pos="9350"/>
            </w:tabs>
            <w:rPr>
              <w:rFonts w:asciiTheme="minorHAnsi" w:eastAsiaTheme="minorEastAsia" w:hAnsiTheme="minorHAnsi"/>
              <w:noProof/>
              <w:sz w:val="22"/>
              <w:lang w:val="en-KE" w:eastAsia="en-KE"/>
            </w:rPr>
          </w:pPr>
          <w:hyperlink w:anchor="_Toc94466794" w:history="1">
            <w:r w:rsidR="00090E28" w:rsidRPr="00751261">
              <w:rPr>
                <w:rStyle w:val="Hyperlink"/>
                <w:noProof/>
              </w:rPr>
              <w:t>4.6.1 Use case diagram</w:t>
            </w:r>
            <w:r w:rsidR="00090E28">
              <w:rPr>
                <w:noProof/>
                <w:webHidden/>
              </w:rPr>
              <w:tab/>
            </w:r>
            <w:r w:rsidR="00090E28">
              <w:rPr>
                <w:noProof/>
                <w:webHidden/>
              </w:rPr>
              <w:fldChar w:fldCharType="begin"/>
            </w:r>
            <w:r w:rsidR="00090E28">
              <w:rPr>
                <w:noProof/>
                <w:webHidden/>
              </w:rPr>
              <w:instrText xml:space="preserve"> PAGEREF _Toc94466794 \h </w:instrText>
            </w:r>
            <w:r w:rsidR="00090E28">
              <w:rPr>
                <w:noProof/>
                <w:webHidden/>
              </w:rPr>
            </w:r>
            <w:r w:rsidR="00090E28">
              <w:rPr>
                <w:noProof/>
                <w:webHidden/>
              </w:rPr>
              <w:fldChar w:fldCharType="separate"/>
            </w:r>
            <w:r w:rsidR="00090E28">
              <w:rPr>
                <w:noProof/>
                <w:webHidden/>
              </w:rPr>
              <w:t>23</w:t>
            </w:r>
            <w:r w:rsidR="00090E28">
              <w:rPr>
                <w:noProof/>
                <w:webHidden/>
              </w:rPr>
              <w:fldChar w:fldCharType="end"/>
            </w:r>
          </w:hyperlink>
        </w:p>
        <w:p w14:paraId="58F341E6" w14:textId="543AF194" w:rsidR="00090E28" w:rsidRDefault="00545851">
          <w:pPr>
            <w:pStyle w:val="TOC3"/>
            <w:tabs>
              <w:tab w:val="right" w:leader="dot" w:pos="9350"/>
            </w:tabs>
            <w:rPr>
              <w:rFonts w:asciiTheme="minorHAnsi" w:eastAsiaTheme="minorEastAsia" w:hAnsiTheme="minorHAnsi"/>
              <w:noProof/>
              <w:sz w:val="22"/>
              <w:lang w:val="en-KE" w:eastAsia="en-KE"/>
            </w:rPr>
          </w:pPr>
          <w:hyperlink w:anchor="_Toc94466795" w:history="1">
            <w:r w:rsidR="00090E28" w:rsidRPr="00751261">
              <w:rPr>
                <w:rStyle w:val="Hyperlink"/>
                <w:noProof/>
              </w:rPr>
              <w:t>4.6.2 Class Diagram</w:t>
            </w:r>
            <w:r w:rsidR="00090E28">
              <w:rPr>
                <w:noProof/>
                <w:webHidden/>
              </w:rPr>
              <w:tab/>
            </w:r>
            <w:r w:rsidR="00090E28">
              <w:rPr>
                <w:noProof/>
                <w:webHidden/>
              </w:rPr>
              <w:fldChar w:fldCharType="begin"/>
            </w:r>
            <w:r w:rsidR="00090E28">
              <w:rPr>
                <w:noProof/>
                <w:webHidden/>
              </w:rPr>
              <w:instrText xml:space="preserve"> PAGEREF _Toc94466795 \h </w:instrText>
            </w:r>
            <w:r w:rsidR="00090E28">
              <w:rPr>
                <w:noProof/>
                <w:webHidden/>
              </w:rPr>
            </w:r>
            <w:r w:rsidR="00090E28">
              <w:rPr>
                <w:noProof/>
                <w:webHidden/>
              </w:rPr>
              <w:fldChar w:fldCharType="separate"/>
            </w:r>
            <w:r w:rsidR="00090E28">
              <w:rPr>
                <w:noProof/>
                <w:webHidden/>
              </w:rPr>
              <w:t>24</w:t>
            </w:r>
            <w:r w:rsidR="00090E28">
              <w:rPr>
                <w:noProof/>
                <w:webHidden/>
              </w:rPr>
              <w:fldChar w:fldCharType="end"/>
            </w:r>
          </w:hyperlink>
        </w:p>
        <w:p w14:paraId="0733EB40" w14:textId="01433B77" w:rsidR="00090E28" w:rsidRDefault="00545851">
          <w:pPr>
            <w:pStyle w:val="TOC3"/>
            <w:tabs>
              <w:tab w:val="right" w:leader="dot" w:pos="9350"/>
            </w:tabs>
            <w:rPr>
              <w:rFonts w:asciiTheme="minorHAnsi" w:eastAsiaTheme="minorEastAsia" w:hAnsiTheme="minorHAnsi"/>
              <w:noProof/>
              <w:sz w:val="22"/>
              <w:lang w:val="en-KE" w:eastAsia="en-KE"/>
            </w:rPr>
          </w:pPr>
          <w:hyperlink w:anchor="_Toc94466796" w:history="1">
            <w:r w:rsidR="00090E28" w:rsidRPr="00751261">
              <w:rPr>
                <w:rStyle w:val="Hyperlink"/>
                <w:noProof/>
              </w:rPr>
              <w:t>4.6.3 Entity Relation Diagram</w:t>
            </w:r>
            <w:r w:rsidR="00090E28">
              <w:rPr>
                <w:noProof/>
                <w:webHidden/>
              </w:rPr>
              <w:tab/>
            </w:r>
            <w:r w:rsidR="00090E28">
              <w:rPr>
                <w:noProof/>
                <w:webHidden/>
              </w:rPr>
              <w:fldChar w:fldCharType="begin"/>
            </w:r>
            <w:r w:rsidR="00090E28">
              <w:rPr>
                <w:noProof/>
                <w:webHidden/>
              </w:rPr>
              <w:instrText xml:space="preserve"> PAGEREF _Toc94466796 \h </w:instrText>
            </w:r>
            <w:r w:rsidR="00090E28">
              <w:rPr>
                <w:noProof/>
                <w:webHidden/>
              </w:rPr>
            </w:r>
            <w:r w:rsidR="00090E28">
              <w:rPr>
                <w:noProof/>
                <w:webHidden/>
              </w:rPr>
              <w:fldChar w:fldCharType="separate"/>
            </w:r>
            <w:r w:rsidR="00090E28">
              <w:rPr>
                <w:noProof/>
                <w:webHidden/>
              </w:rPr>
              <w:t>26</w:t>
            </w:r>
            <w:r w:rsidR="00090E28">
              <w:rPr>
                <w:noProof/>
                <w:webHidden/>
              </w:rPr>
              <w:fldChar w:fldCharType="end"/>
            </w:r>
          </w:hyperlink>
        </w:p>
        <w:p w14:paraId="6DD4AFCB" w14:textId="405CE6B0" w:rsidR="00090E28" w:rsidRDefault="00545851">
          <w:pPr>
            <w:pStyle w:val="TOC3"/>
            <w:tabs>
              <w:tab w:val="right" w:leader="dot" w:pos="9350"/>
            </w:tabs>
            <w:rPr>
              <w:rFonts w:asciiTheme="minorHAnsi" w:eastAsiaTheme="minorEastAsia" w:hAnsiTheme="minorHAnsi"/>
              <w:noProof/>
              <w:sz w:val="22"/>
              <w:lang w:val="en-KE" w:eastAsia="en-KE"/>
            </w:rPr>
          </w:pPr>
          <w:hyperlink w:anchor="_Toc94466797" w:history="1">
            <w:r w:rsidR="00090E28" w:rsidRPr="00751261">
              <w:rPr>
                <w:rStyle w:val="Hyperlink"/>
                <w:noProof/>
              </w:rPr>
              <w:t>4.6.4 Database schema</w:t>
            </w:r>
            <w:r w:rsidR="00090E28">
              <w:rPr>
                <w:noProof/>
                <w:webHidden/>
              </w:rPr>
              <w:tab/>
            </w:r>
            <w:r w:rsidR="00090E28">
              <w:rPr>
                <w:noProof/>
                <w:webHidden/>
              </w:rPr>
              <w:fldChar w:fldCharType="begin"/>
            </w:r>
            <w:r w:rsidR="00090E28">
              <w:rPr>
                <w:noProof/>
                <w:webHidden/>
              </w:rPr>
              <w:instrText xml:space="preserve"> PAGEREF _Toc94466797 \h </w:instrText>
            </w:r>
            <w:r w:rsidR="00090E28">
              <w:rPr>
                <w:noProof/>
                <w:webHidden/>
              </w:rPr>
            </w:r>
            <w:r w:rsidR="00090E28">
              <w:rPr>
                <w:noProof/>
                <w:webHidden/>
              </w:rPr>
              <w:fldChar w:fldCharType="separate"/>
            </w:r>
            <w:r w:rsidR="00090E28">
              <w:rPr>
                <w:noProof/>
                <w:webHidden/>
              </w:rPr>
              <w:t>27</w:t>
            </w:r>
            <w:r w:rsidR="00090E28">
              <w:rPr>
                <w:noProof/>
                <w:webHidden/>
              </w:rPr>
              <w:fldChar w:fldCharType="end"/>
            </w:r>
          </w:hyperlink>
        </w:p>
        <w:p w14:paraId="1368EBC5" w14:textId="09768A1C" w:rsidR="00090E28" w:rsidRDefault="00545851">
          <w:pPr>
            <w:pStyle w:val="TOC1"/>
            <w:tabs>
              <w:tab w:val="right" w:leader="dot" w:pos="9350"/>
            </w:tabs>
            <w:rPr>
              <w:rFonts w:asciiTheme="minorHAnsi" w:eastAsiaTheme="minorEastAsia" w:hAnsiTheme="minorHAnsi"/>
              <w:noProof/>
              <w:sz w:val="22"/>
              <w:lang w:val="en-KE" w:eastAsia="en-KE"/>
            </w:rPr>
          </w:pPr>
          <w:hyperlink w:anchor="_Toc94466798" w:history="1">
            <w:r w:rsidR="00090E28" w:rsidRPr="00751261">
              <w:rPr>
                <w:rStyle w:val="Hyperlink"/>
                <w:noProof/>
              </w:rPr>
              <w:t>Chapter 5: System Implementation and Testing</w:t>
            </w:r>
            <w:r w:rsidR="00090E28">
              <w:rPr>
                <w:noProof/>
                <w:webHidden/>
              </w:rPr>
              <w:tab/>
            </w:r>
            <w:r w:rsidR="00090E28">
              <w:rPr>
                <w:noProof/>
                <w:webHidden/>
              </w:rPr>
              <w:fldChar w:fldCharType="begin"/>
            </w:r>
            <w:r w:rsidR="00090E28">
              <w:rPr>
                <w:noProof/>
                <w:webHidden/>
              </w:rPr>
              <w:instrText xml:space="preserve"> PAGEREF _Toc94466798 \h </w:instrText>
            </w:r>
            <w:r w:rsidR="00090E28">
              <w:rPr>
                <w:noProof/>
                <w:webHidden/>
              </w:rPr>
            </w:r>
            <w:r w:rsidR="00090E28">
              <w:rPr>
                <w:noProof/>
                <w:webHidden/>
              </w:rPr>
              <w:fldChar w:fldCharType="separate"/>
            </w:r>
            <w:r w:rsidR="00090E28">
              <w:rPr>
                <w:noProof/>
                <w:webHidden/>
              </w:rPr>
              <w:t>28</w:t>
            </w:r>
            <w:r w:rsidR="00090E28">
              <w:rPr>
                <w:noProof/>
                <w:webHidden/>
              </w:rPr>
              <w:fldChar w:fldCharType="end"/>
            </w:r>
          </w:hyperlink>
        </w:p>
        <w:p w14:paraId="3B29A322" w14:textId="25E99C85" w:rsidR="00090E28" w:rsidRDefault="00545851">
          <w:pPr>
            <w:pStyle w:val="TOC2"/>
            <w:tabs>
              <w:tab w:val="right" w:leader="dot" w:pos="9350"/>
            </w:tabs>
            <w:rPr>
              <w:rFonts w:asciiTheme="minorHAnsi" w:eastAsiaTheme="minorEastAsia" w:hAnsiTheme="minorHAnsi"/>
              <w:noProof/>
              <w:sz w:val="22"/>
              <w:lang w:val="en-KE" w:eastAsia="en-KE"/>
            </w:rPr>
          </w:pPr>
          <w:hyperlink w:anchor="_Toc94466799" w:history="1">
            <w:r w:rsidR="00090E28" w:rsidRPr="00751261">
              <w:rPr>
                <w:rStyle w:val="Hyperlink"/>
                <w:noProof/>
              </w:rPr>
              <w:t>5.1 Introduction</w:t>
            </w:r>
            <w:r w:rsidR="00090E28">
              <w:rPr>
                <w:noProof/>
                <w:webHidden/>
              </w:rPr>
              <w:tab/>
            </w:r>
            <w:r w:rsidR="00090E28">
              <w:rPr>
                <w:noProof/>
                <w:webHidden/>
              </w:rPr>
              <w:fldChar w:fldCharType="begin"/>
            </w:r>
            <w:r w:rsidR="00090E28">
              <w:rPr>
                <w:noProof/>
                <w:webHidden/>
              </w:rPr>
              <w:instrText xml:space="preserve"> PAGEREF _Toc94466799 \h </w:instrText>
            </w:r>
            <w:r w:rsidR="00090E28">
              <w:rPr>
                <w:noProof/>
                <w:webHidden/>
              </w:rPr>
            </w:r>
            <w:r w:rsidR="00090E28">
              <w:rPr>
                <w:noProof/>
                <w:webHidden/>
              </w:rPr>
              <w:fldChar w:fldCharType="separate"/>
            </w:r>
            <w:r w:rsidR="00090E28">
              <w:rPr>
                <w:noProof/>
                <w:webHidden/>
              </w:rPr>
              <w:t>28</w:t>
            </w:r>
            <w:r w:rsidR="00090E28">
              <w:rPr>
                <w:noProof/>
                <w:webHidden/>
              </w:rPr>
              <w:fldChar w:fldCharType="end"/>
            </w:r>
          </w:hyperlink>
        </w:p>
        <w:p w14:paraId="47641C87" w14:textId="4376F5CF" w:rsidR="00090E28" w:rsidRDefault="00545851">
          <w:pPr>
            <w:pStyle w:val="TOC2"/>
            <w:tabs>
              <w:tab w:val="right" w:leader="dot" w:pos="9350"/>
            </w:tabs>
            <w:rPr>
              <w:rFonts w:asciiTheme="minorHAnsi" w:eastAsiaTheme="minorEastAsia" w:hAnsiTheme="minorHAnsi"/>
              <w:noProof/>
              <w:sz w:val="22"/>
              <w:lang w:val="en-KE" w:eastAsia="en-KE"/>
            </w:rPr>
          </w:pPr>
          <w:hyperlink w:anchor="_Toc94466800" w:history="1">
            <w:r w:rsidR="00090E28" w:rsidRPr="00751261">
              <w:rPr>
                <w:rStyle w:val="Hyperlink"/>
                <w:noProof/>
              </w:rPr>
              <w:t>5.2 System Implementation</w:t>
            </w:r>
            <w:r w:rsidR="00090E28">
              <w:rPr>
                <w:noProof/>
                <w:webHidden/>
              </w:rPr>
              <w:tab/>
            </w:r>
            <w:r w:rsidR="00090E28">
              <w:rPr>
                <w:noProof/>
                <w:webHidden/>
              </w:rPr>
              <w:fldChar w:fldCharType="begin"/>
            </w:r>
            <w:r w:rsidR="00090E28">
              <w:rPr>
                <w:noProof/>
                <w:webHidden/>
              </w:rPr>
              <w:instrText xml:space="preserve"> PAGEREF _Toc94466800 \h </w:instrText>
            </w:r>
            <w:r w:rsidR="00090E28">
              <w:rPr>
                <w:noProof/>
                <w:webHidden/>
              </w:rPr>
            </w:r>
            <w:r w:rsidR="00090E28">
              <w:rPr>
                <w:noProof/>
                <w:webHidden/>
              </w:rPr>
              <w:fldChar w:fldCharType="separate"/>
            </w:r>
            <w:r w:rsidR="00090E28">
              <w:rPr>
                <w:noProof/>
                <w:webHidden/>
              </w:rPr>
              <w:t>28</w:t>
            </w:r>
            <w:r w:rsidR="00090E28">
              <w:rPr>
                <w:noProof/>
                <w:webHidden/>
              </w:rPr>
              <w:fldChar w:fldCharType="end"/>
            </w:r>
          </w:hyperlink>
        </w:p>
        <w:p w14:paraId="66A74454" w14:textId="0D3CB2C5" w:rsidR="00090E28" w:rsidRDefault="00545851">
          <w:pPr>
            <w:pStyle w:val="TOC2"/>
            <w:tabs>
              <w:tab w:val="right" w:leader="dot" w:pos="9350"/>
            </w:tabs>
            <w:rPr>
              <w:rFonts w:asciiTheme="minorHAnsi" w:eastAsiaTheme="minorEastAsia" w:hAnsiTheme="minorHAnsi"/>
              <w:noProof/>
              <w:sz w:val="22"/>
              <w:lang w:val="en-KE" w:eastAsia="en-KE"/>
            </w:rPr>
          </w:pPr>
          <w:hyperlink w:anchor="_Toc94466801" w:history="1">
            <w:r w:rsidR="00090E28" w:rsidRPr="00751261">
              <w:rPr>
                <w:rStyle w:val="Hyperlink"/>
                <w:noProof/>
              </w:rPr>
              <w:t>5.3 System testing</w:t>
            </w:r>
            <w:r w:rsidR="00090E28">
              <w:rPr>
                <w:noProof/>
                <w:webHidden/>
              </w:rPr>
              <w:tab/>
            </w:r>
            <w:r w:rsidR="00090E28">
              <w:rPr>
                <w:noProof/>
                <w:webHidden/>
              </w:rPr>
              <w:fldChar w:fldCharType="begin"/>
            </w:r>
            <w:r w:rsidR="00090E28">
              <w:rPr>
                <w:noProof/>
                <w:webHidden/>
              </w:rPr>
              <w:instrText xml:space="preserve"> PAGEREF _Toc94466801 \h </w:instrText>
            </w:r>
            <w:r w:rsidR="00090E28">
              <w:rPr>
                <w:noProof/>
                <w:webHidden/>
              </w:rPr>
            </w:r>
            <w:r w:rsidR="00090E28">
              <w:rPr>
                <w:noProof/>
                <w:webHidden/>
              </w:rPr>
              <w:fldChar w:fldCharType="separate"/>
            </w:r>
            <w:r w:rsidR="00090E28">
              <w:rPr>
                <w:noProof/>
                <w:webHidden/>
              </w:rPr>
              <w:t>28</w:t>
            </w:r>
            <w:r w:rsidR="00090E28">
              <w:rPr>
                <w:noProof/>
                <w:webHidden/>
              </w:rPr>
              <w:fldChar w:fldCharType="end"/>
            </w:r>
          </w:hyperlink>
        </w:p>
        <w:p w14:paraId="39F529D3" w14:textId="5042DB0E" w:rsidR="00090E28" w:rsidRDefault="00545851">
          <w:pPr>
            <w:pStyle w:val="TOC3"/>
            <w:tabs>
              <w:tab w:val="right" w:leader="dot" w:pos="9350"/>
            </w:tabs>
            <w:rPr>
              <w:rFonts w:asciiTheme="minorHAnsi" w:eastAsiaTheme="minorEastAsia" w:hAnsiTheme="minorHAnsi"/>
              <w:noProof/>
              <w:sz w:val="22"/>
              <w:lang w:val="en-KE" w:eastAsia="en-KE"/>
            </w:rPr>
          </w:pPr>
          <w:hyperlink w:anchor="_Toc94466802" w:history="1">
            <w:r w:rsidR="00090E28" w:rsidRPr="00751261">
              <w:rPr>
                <w:rStyle w:val="Hyperlink"/>
                <w:noProof/>
              </w:rPr>
              <w:t>5.3.1 Functionality testing</w:t>
            </w:r>
            <w:r w:rsidR="00090E28">
              <w:rPr>
                <w:noProof/>
                <w:webHidden/>
              </w:rPr>
              <w:tab/>
            </w:r>
            <w:r w:rsidR="00090E28">
              <w:rPr>
                <w:noProof/>
                <w:webHidden/>
              </w:rPr>
              <w:fldChar w:fldCharType="begin"/>
            </w:r>
            <w:r w:rsidR="00090E28">
              <w:rPr>
                <w:noProof/>
                <w:webHidden/>
              </w:rPr>
              <w:instrText xml:space="preserve"> PAGEREF _Toc94466802 \h </w:instrText>
            </w:r>
            <w:r w:rsidR="00090E28">
              <w:rPr>
                <w:noProof/>
                <w:webHidden/>
              </w:rPr>
            </w:r>
            <w:r w:rsidR="00090E28">
              <w:rPr>
                <w:noProof/>
                <w:webHidden/>
              </w:rPr>
              <w:fldChar w:fldCharType="separate"/>
            </w:r>
            <w:r w:rsidR="00090E28">
              <w:rPr>
                <w:noProof/>
                <w:webHidden/>
              </w:rPr>
              <w:t>29</w:t>
            </w:r>
            <w:r w:rsidR="00090E28">
              <w:rPr>
                <w:noProof/>
                <w:webHidden/>
              </w:rPr>
              <w:fldChar w:fldCharType="end"/>
            </w:r>
          </w:hyperlink>
        </w:p>
        <w:p w14:paraId="0D525F4B" w14:textId="70FDC4E7" w:rsidR="00090E28" w:rsidRDefault="00545851">
          <w:pPr>
            <w:pStyle w:val="TOC3"/>
            <w:tabs>
              <w:tab w:val="right" w:leader="dot" w:pos="9350"/>
            </w:tabs>
            <w:rPr>
              <w:rFonts w:asciiTheme="minorHAnsi" w:eastAsiaTheme="minorEastAsia" w:hAnsiTheme="minorHAnsi"/>
              <w:noProof/>
              <w:sz w:val="22"/>
              <w:lang w:val="en-KE" w:eastAsia="en-KE"/>
            </w:rPr>
          </w:pPr>
          <w:hyperlink w:anchor="_Toc94466803" w:history="1">
            <w:r w:rsidR="00090E28" w:rsidRPr="00751261">
              <w:rPr>
                <w:rStyle w:val="Hyperlink"/>
                <w:noProof/>
              </w:rPr>
              <w:t>5.3.2 Usability testing</w:t>
            </w:r>
            <w:r w:rsidR="00090E28">
              <w:rPr>
                <w:noProof/>
                <w:webHidden/>
              </w:rPr>
              <w:tab/>
            </w:r>
            <w:r w:rsidR="00090E28">
              <w:rPr>
                <w:noProof/>
                <w:webHidden/>
              </w:rPr>
              <w:fldChar w:fldCharType="begin"/>
            </w:r>
            <w:r w:rsidR="00090E28">
              <w:rPr>
                <w:noProof/>
                <w:webHidden/>
              </w:rPr>
              <w:instrText xml:space="preserve"> PAGEREF _Toc94466803 \h </w:instrText>
            </w:r>
            <w:r w:rsidR="00090E28">
              <w:rPr>
                <w:noProof/>
                <w:webHidden/>
              </w:rPr>
            </w:r>
            <w:r w:rsidR="00090E28">
              <w:rPr>
                <w:noProof/>
                <w:webHidden/>
              </w:rPr>
              <w:fldChar w:fldCharType="separate"/>
            </w:r>
            <w:r w:rsidR="00090E28">
              <w:rPr>
                <w:noProof/>
                <w:webHidden/>
              </w:rPr>
              <w:t>29</w:t>
            </w:r>
            <w:r w:rsidR="00090E28">
              <w:rPr>
                <w:noProof/>
                <w:webHidden/>
              </w:rPr>
              <w:fldChar w:fldCharType="end"/>
            </w:r>
          </w:hyperlink>
        </w:p>
        <w:p w14:paraId="2C1E7958" w14:textId="3ED56963" w:rsidR="00090E28" w:rsidRDefault="00545851">
          <w:pPr>
            <w:pStyle w:val="TOC3"/>
            <w:tabs>
              <w:tab w:val="right" w:leader="dot" w:pos="9350"/>
            </w:tabs>
            <w:rPr>
              <w:rFonts w:asciiTheme="minorHAnsi" w:eastAsiaTheme="minorEastAsia" w:hAnsiTheme="minorHAnsi"/>
              <w:noProof/>
              <w:sz w:val="22"/>
              <w:lang w:val="en-KE" w:eastAsia="en-KE"/>
            </w:rPr>
          </w:pPr>
          <w:hyperlink w:anchor="_Toc94466804" w:history="1">
            <w:r w:rsidR="00090E28" w:rsidRPr="00751261">
              <w:rPr>
                <w:rStyle w:val="Hyperlink"/>
                <w:noProof/>
              </w:rPr>
              <w:t>5.3.3 Unit testing</w:t>
            </w:r>
            <w:r w:rsidR="00090E28">
              <w:rPr>
                <w:noProof/>
                <w:webHidden/>
              </w:rPr>
              <w:tab/>
            </w:r>
            <w:r w:rsidR="00090E28">
              <w:rPr>
                <w:noProof/>
                <w:webHidden/>
              </w:rPr>
              <w:fldChar w:fldCharType="begin"/>
            </w:r>
            <w:r w:rsidR="00090E28">
              <w:rPr>
                <w:noProof/>
                <w:webHidden/>
              </w:rPr>
              <w:instrText xml:space="preserve"> PAGEREF _Toc94466804 \h </w:instrText>
            </w:r>
            <w:r w:rsidR="00090E28">
              <w:rPr>
                <w:noProof/>
                <w:webHidden/>
              </w:rPr>
            </w:r>
            <w:r w:rsidR="00090E28">
              <w:rPr>
                <w:noProof/>
                <w:webHidden/>
              </w:rPr>
              <w:fldChar w:fldCharType="separate"/>
            </w:r>
            <w:r w:rsidR="00090E28">
              <w:rPr>
                <w:noProof/>
                <w:webHidden/>
              </w:rPr>
              <w:t>29</w:t>
            </w:r>
            <w:r w:rsidR="00090E28">
              <w:rPr>
                <w:noProof/>
                <w:webHidden/>
              </w:rPr>
              <w:fldChar w:fldCharType="end"/>
            </w:r>
          </w:hyperlink>
        </w:p>
        <w:p w14:paraId="2821E82E" w14:textId="5EFC2276" w:rsidR="00090E28" w:rsidRDefault="00545851">
          <w:pPr>
            <w:pStyle w:val="TOC1"/>
            <w:tabs>
              <w:tab w:val="right" w:leader="dot" w:pos="9350"/>
            </w:tabs>
            <w:rPr>
              <w:rFonts w:asciiTheme="minorHAnsi" w:eastAsiaTheme="minorEastAsia" w:hAnsiTheme="minorHAnsi"/>
              <w:noProof/>
              <w:sz w:val="22"/>
              <w:lang w:val="en-KE" w:eastAsia="en-KE"/>
            </w:rPr>
          </w:pPr>
          <w:hyperlink w:anchor="_Toc94466805" w:history="1">
            <w:r w:rsidR="00090E28" w:rsidRPr="00751261">
              <w:rPr>
                <w:rStyle w:val="Hyperlink"/>
                <w:noProof/>
              </w:rPr>
              <w:t>Chapter 6: Discussion, conclusion and recommendation</w:t>
            </w:r>
            <w:r w:rsidR="00090E28">
              <w:rPr>
                <w:noProof/>
                <w:webHidden/>
              </w:rPr>
              <w:tab/>
            </w:r>
            <w:r w:rsidR="00090E28">
              <w:rPr>
                <w:noProof/>
                <w:webHidden/>
              </w:rPr>
              <w:fldChar w:fldCharType="begin"/>
            </w:r>
            <w:r w:rsidR="00090E28">
              <w:rPr>
                <w:noProof/>
                <w:webHidden/>
              </w:rPr>
              <w:instrText xml:space="preserve"> PAGEREF _Toc94466805 \h </w:instrText>
            </w:r>
            <w:r w:rsidR="00090E28">
              <w:rPr>
                <w:noProof/>
                <w:webHidden/>
              </w:rPr>
            </w:r>
            <w:r w:rsidR="00090E28">
              <w:rPr>
                <w:noProof/>
                <w:webHidden/>
              </w:rPr>
              <w:fldChar w:fldCharType="separate"/>
            </w:r>
            <w:r w:rsidR="00090E28">
              <w:rPr>
                <w:noProof/>
                <w:webHidden/>
              </w:rPr>
              <w:t>30</w:t>
            </w:r>
            <w:r w:rsidR="00090E28">
              <w:rPr>
                <w:noProof/>
                <w:webHidden/>
              </w:rPr>
              <w:fldChar w:fldCharType="end"/>
            </w:r>
          </w:hyperlink>
        </w:p>
        <w:p w14:paraId="37D503EE" w14:textId="7E238190" w:rsidR="00090E28" w:rsidRDefault="00545851">
          <w:pPr>
            <w:pStyle w:val="TOC2"/>
            <w:tabs>
              <w:tab w:val="right" w:leader="dot" w:pos="9350"/>
            </w:tabs>
            <w:rPr>
              <w:rFonts w:asciiTheme="minorHAnsi" w:eastAsiaTheme="minorEastAsia" w:hAnsiTheme="minorHAnsi"/>
              <w:noProof/>
              <w:sz w:val="22"/>
              <w:lang w:val="en-KE" w:eastAsia="en-KE"/>
            </w:rPr>
          </w:pPr>
          <w:hyperlink w:anchor="_Toc94466806" w:history="1">
            <w:r w:rsidR="00090E28" w:rsidRPr="00751261">
              <w:rPr>
                <w:rStyle w:val="Hyperlink"/>
                <w:noProof/>
              </w:rPr>
              <w:t>6.1 Introduction</w:t>
            </w:r>
            <w:r w:rsidR="00090E28">
              <w:rPr>
                <w:noProof/>
                <w:webHidden/>
              </w:rPr>
              <w:tab/>
            </w:r>
            <w:r w:rsidR="00090E28">
              <w:rPr>
                <w:noProof/>
                <w:webHidden/>
              </w:rPr>
              <w:fldChar w:fldCharType="begin"/>
            </w:r>
            <w:r w:rsidR="00090E28">
              <w:rPr>
                <w:noProof/>
                <w:webHidden/>
              </w:rPr>
              <w:instrText xml:space="preserve"> PAGEREF _Toc94466806 \h </w:instrText>
            </w:r>
            <w:r w:rsidR="00090E28">
              <w:rPr>
                <w:noProof/>
                <w:webHidden/>
              </w:rPr>
            </w:r>
            <w:r w:rsidR="00090E28">
              <w:rPr>
                <w:noProof/>
                <w:webHidden/>
              </w:rPr>
              <w:fldChar w:fldCharType="separate"/>
            </w:r>
            <w:r w:rsidR="00090E28">
              <w:rPr>
                <w:noProof/>
                <w:webHidden/>
              </w:rPr>
              <w:t>30</w:t>
            </w:r>
            <w:r w:rsidR="00090E28">
              <w:rPr>
                <w:noProof/>
                <w:webHidden/>
              </w:rPr>
              <w:fldChar w:fldCharType="end"/>
            </w:r>
          </w:hyperlink>
        </w:p>
        <w:p w14:paraId="0204856D" w14:textId="07FE78EF" w:rsidR="00090E28" w:rsidRDefault="00545851">
          <w:pPr>
            <w:pStyle w:val="TOC2"/>
            <w:tabs>
              <w:tab w:val="right" w:leader="dot" w:pos="9350"/>
            </w:tabs>
            <w:rPr>
              <w:rFonts w:asciiTheme="minorHAnsi" w:eastAsiaTheme="minorEastAsia" w:hAnsiTheme="minorHAnsi"/>
              <w:noProof/>
              <w:sz w:val="22"/>
              <w:lang w:val="en-KE" w:eastAsia="en-KE"/>
            </w:rPr>
          </w:pPr>
          <w:hyperlink w:anchor="_Toc94466807" w:history="1">
            <w:r w:rsidR="00090E28" w:rsidRPr="00751261">
              <w:rPr>
                <w:rStyle w:val="Hyperlink"/>
                <w:noProof/>
              </w:rPr>
              <w:t>6.2 Discussion</w:t>
            </w:r>
            <w:r w:rsidR="00090E28">
              <w:rPr>
                <w:noProof/>
                <w:webHidden/>
              </w:rPr>
              <w:tab/>
            </w:r>
            <w:r w:rsidR="00090E28">
              <w:rPr>
                <w:noProof/>
                <w:webHidden/>
              </w:rPr>
              <w:fldChar w:fldCharType="begin"/>
            </w:r>
            <w:r w:rsidR="00090E28">
              <w:rPr>
                <w:noProof/>
                <w:webHidden/>
              </w:rPr>
              <w:instrText xml:space="preserve"> PAGEREF _Toc94466807 \h </w:instrText>
            </w:r>
            <w:r w:rsidR="00090E28">
              <w:rPr>
                <w:noProof/>
                <w:webHidden/>
              </w:rPr>
            </w:r>
            <w:r w:rsidR="00090E28">
              <w:rPr>
                <w:noProof/>
                <w:webHidden/>
              </w:rPr>
              <w:fldChar w:fldCharType="separate"/>
            </w:r>
            <w:r w:rsidR="00090E28">
              <w:rPr>
                <w:noProof/>
                <w:webHidden/>
              </w:rPr>
              <w:t>30</w:t>
            </w:r>
            <w:r w:rsidR="00090E28">
              <w:rPr>
                <w:noProof/>
                <w:webHidden/>
              </w:rPr>
              <w:fldChar w:fldCharType="end"/>
            </w:r>
          </w:hyperlink>
        </w:p>
        <w:p w14:paraId="027F5069" w14:textId="0CFD2700" w:rsidR="00090E28" w:rsidRDefault="00545851">
          <w:pPr>
            <w:pStyle w:val="TOC2"/>
            <w:tabs>
              <w:tab w:val="right" w:leader="dot" w:pos="9350"/>
            </w:tabs>
            <w:rPr>
              <w:rFonts w:asciiTheme="minorHAnsi" w:eastAsiaTheme="minorEastAsia" w:hAnsiTheme="minorHAnsi"/>
              <w:noProof/>
              <w:sz w:val="22"/>
              <w:lang w:val="en-KE" w:eastAsia="en-KE"/>
            </w:rPr>
          </w:pPr>
          <w:hyperlink w:anchor="_Toc94466808" w:history="1">
            <w:r w:rsidR="00090E28" w:rsidRPr="00751261">
              <w:rPr>
                <w:rStyle w:val="Hyperlink"/>
                <w:noProof/>
              </w:rPr>
              <w:t>6.3 Conclusion</w:t>
            </w:r>
            <w:r w:rsidR="00090E28">
              <w:rPr>
                <w:noProof/>
                <w:webHidden/>
              </w:rPr>
              <w:tab/>
            </w:r>
            <w:r w:rsidR="00090E28">
              <w:rPr>
                <w:noProof/>
                <w:webHidden/>
              </w:rPr>
              <w:fldChar w:fldCharType="begin"/>
            </w:r>
            <w:r w:rsidR="00090E28">
              <w:rPr>
                <w:noProof/>
                <w:webHidden/>
              </w:rPr>
              <w:instrText xml:space="preserve"> PAGEREF _Toc94466808 \h </w:instrText>
            </w:r>
            <w:r w:rsidR="00090E28">
              <w:rPr>
                <w:noProof/>
                <w:webHidden/>
              </w:rPr>
            </w:r>
            <w:r w:rsidR="00090E28">
              <w:rPr>
                <w:noProof/>
                <w:webHidden/>
              </w:rPr>
              <w:fldChar w:fldCharType="separate"/>
            </w:r>
            <w:r w:rsidR="00090E28">
              <w:rPr>
                <w:noProof/>
                <w:webHidden/>
              </w:rPr>
              <w:t>30</w:t>
            </w:r>
            <w:r w:rsidR="00090E28">
              <w:rPr>
                <w:noProof/>
                <w:webHidden/>
              </w:rPr>
              <w:fldChar w:fldCharType="end"/>
            </w:r>
          </w:hyperlink>
        </w:p>
        <w:p w14:paraId="693C8D42" w14:textId="0AC2441D" w:rsidR="00090E28" w:rsidRDefault="00545851">
          <w:pPr>
            <w:pStyle w:val="TOC2"/>
            <w:tabs>
              <w:tab w:val="right" w:leader="dot" w:pos="9350"/>
            </w:tabs>
            <w:rPr>
              <w:rFonts w:asciiTheme="minorHAnsi" w:eastAsiaTheme="minorEastAsia" w:hAnsiTheme="minorHAnsi"/>
              <w:noProof/>
              <w:sz w:val="22"/>
              <w:lang w:val="en-KE" w:eastAsia="en-KE"/>
            </w:rPr>
          </w:pPr>
          <w:hyperlink w:anchor="_Toc94466809" w:history="1">
            <w:r w:rsidR="00090E28" w:rsidRPr="00751261">
              <w:rPr>
                <w:rStyle w:val="Hyperlink"/>
                <w:noProof/>
              </w:rPr>
              <w:t>6.4 Recommendation</w:t>
            </w:r>
            <w:r w:rsidR="00090E28">
              <w:rPr>
                <w:noProof/>
                <w:webHidden/>
              </w:rPr>
              <w:tab/>
            </w:r>
            <w:r w:rsidR="00090E28">
              <w:rPr>
                <w:noProof/>
                <w:webHidden/>
              </w:rPr>
              <w:fldChar w:fldCharType="begin"/>
            </w:r>
            <w:r w:rsidR="00090E28">
              <w:rPr>
                <w:noProof/>
                <w:webHidden/>
              </w:rPr>
              <w:instrText xml:space="preserve"> PAGEREF _Toc94466809 \h </w:instrText>
            </w:r>
            <w:r w:rsidR="00090E28">
              <w:rPr>
                <w:noProof/>
                <w:webHidden/>
              </w:rPr>
            </w:r>
            <w:r w:rsidR="00090E28">
              <w:rPr>
                <w:noProof/>
                <w:webHidden/>
              </w:rPr>
              <w:fldChar w:fldCharType="separate"/>
            </w:r>
            <w:r w:rsidR="00090E28">
              <w:rPr>
                <w:noProof/>
                <w:webHidden/>
              </w:rPr>
              <w:t>31</w:t>
            </w:r>
            <w:r w:rsidR="00090E28">
              <w:rPr>
                <w:noProof/>
                <w:webHidden/>
              </w:rPr>
              <w:fldChar w:fldCharType="end"/>
            </w:r>
          </w:hyperlink>
        </w:p>
        <w:p w14:paraId="530407E5" w14:textId="5E82525C" w:rsidR="00090E28" w:rsidRDefault="00545851">
          <w:pPr>
            <w:pStyle w:val="TOC2"/>
            <w:tabs>
              <w:tab w:val="right" w:leader="dot" w:pos="9350"/>
            </w:tabs>
            <w:rPr>
              <w:rFonts w:asciiTheme="minorHAnsi" w:eastAsiaTheme="minorEastAsia" w:hAnsiTheme="minorHAnsi"/>
              <w:noProof/>
              <w:sz w:val="22"/>
              <w:lang w:val="en-KE" w:eastAsia="en-KE"/>
            </w:rPr>
          </w:pPr>
          <w:hyperlink w:anchor="_Toc94466810" w:history="1">
            <w:r w:rsidR="00090E28" w:rsidRPr="00751261">
              <w:rPr>
                <w:rStyle w:val="Hyperlink"/>
                <w:noProof/>
              </w:rPr>
              <w:t>6.5 Future Work</w:t>
            </w:r>
            <w:r w:rsidR="00090E28">
              <w:rPr>
                <w:noProof/>
                <w:webHidden/>
              </w:rPr>
              <w:tab/>
            </w:r>
            <w:r w:rsidR="00090E28">
              <w:rPr>
                <w:noProof/>
                <w:webHidden/>
              </w:rPr>
              <w:fldChar w:fldCharType="begin"/>
            </w:r>
            <w:r w:rsidR="00090E28">
              <w:rPr>
                <w:noProof/>
                <w:webHidden/>
              </w:rPr>
              <w:instrText xml:space="preserve"> PAGEREF _Toc94466810 \h </w:instrText>
            </w:r>
            <w:r w:rsidR="00090E28">
              <w:rPr>
                <w:noProof/>
                <w:webHidden/>
              </w:rPr>
            </w:r>
            <w:r w:rsidR="00090E28">
              <w:rPr>
                <w:noProof/>
                <w:webHidden/>
              </w:rPr>
              <w:fldChar w:fldCharType="separate"/>
            </w:r>
            <w:r w:rsidR="00090E28">
              <w:rPr>
                <w:noProof/>
                <w:webHidden/>
              </w:rPr>
              <w:t>31</w:t>
            </w:r>
            <w:r w:rsidR="00090E28">
              <w:rPr>
                <w:noProof/>
                <w:webHidden/>
              </w:rPr>
              <w:fldChar w:fldCharType="end"/>
            </w:r>
          </w:hyperlink>
        </w:p>
        <w:p w14:paraId="5CAFB61B" w14:textId="3D54BFFF" w:rsidR="00090E28" w:rsidRDefault="00545851">
          <w:pPr>
            <w:pStyle w:val="TOC1"/>
            <w:tabs>
              <w:tab w:val="right" w:leader="dot" w:pos="9350"/>
            </w:tabs>
            <w:rPr>
              <w:rFonts w:asciiTheme="minorHAnsi" w:eastAsiaTheme="minorEastAsia" w:hAnsiTheme="minorHAnsi"/>
              <w:noProof/>
              <w:sz w:val="22"/>
              <w:lang w:val="en-KE" w:eastAsia="en-KE"/>
            </w:rPr>
          </w:pPr>
          <w:hyperlink w:anchor="_Toc94466811" w:history="1">
            <w:r w:rsidR="00090E28" w:rsidRPr="00751261">
              <w:rPr>
                <w:rStyle w:val="Hyperlink"/>
                <w:noProof/>
              </w:rPr>
              <w:t>Reference</w:t>
            </w:r>
            <w:r w:rsidR="00090E28">
              <w:rPr>
                <w:noProof/>
                <w:webHidden/>
              </w:rPr>
              <w:tab/>
            </w:r>
            <w:r w:rsidR="00090E28">
              <w:rPr>
                <w:noProof/>
                <w:webHidden/>
              </w:rPr>
              <w:fldChar w:fldCharType="begin"/>
            </w:r>
            <w:r w:rsidR="00090E28">
              <w:rPr>
                <w:noProof/>
                <w:webHidden/>
              </w:rPr>
              <w:instrText xml:space="preserve"> PAGEREF _Toc94466811 \h </w:instrText>
            </w:r>
            <w:r w:rsidR="00090E28">
              <w:rPr>
                <w:noProof/>
                <w:webHidden/>
              </w:rPr>
            </w:r>
            <w:r w:rsidR="00090E28">
              <w:rPr>
                <w:noProof/>
                <w:webHidden/>
              </w:rPr>
              <w:fldChar w:fldCharType="separate"/>
            </w:r>
            <w:r w:rsidR="00090E28">
              <w:rPr>
                <w:noProof/>
                <w:webHidden/>
              </w:rPr>
              <w:t>32</w:t>
            </w:r>
            <w:r w:rsidR="00090E28">
              <w:rPr>
                <w:noProof/>
                <w:webHidden/>
              </w:rPr>
              <w:fldChar w:fldCharType="end"/>
            </w:r>
          </w:hyperlink>
        </w:p>
        <w:p w14:paraId="5BEA0273" w14:textId="4F2B7F15" w:rsidR="00090E28" w:rsidRDefault="00545851">
          <w:pPr>
            <w:pStyle w:val="TOC1"/>
            <w:tabs>
              <w:tab w:val="right" w:leader="dot" w:pos="9350"/>
            </w:tabs>
            <w:rPr>
              <w:rFonts w:asciiTheme="minorHAnsi" w:eastAsiaTheme="minorEastAsia" w:hAnsiTheme="minorHAnsi"/>
              <w:noProof/>
              <w:sz w:val="22"/>
              <w:lang w:val="en-KE" w:eastAsia="en-KE"/>
            </w:rPr>
          </w:pPr>
          <w:hyperlink w:anchor="_Toc94466812" w:history="1">
            <w:r w:rsidR="00090E28" w:rsidRPr="00751261">
              <w:rPr>
                <w:rStyle w:val="Hyperlink"/>
                <w:noProof/>
              </w:rPr>
              <w:t>Appendix</w:t>
            </w:r>
            <w:r w:rsidR="00090E28">
              <w:rPr>
                <w:noProof/>
                <w:webHidden/>
              </w:rPr>
              <w:tab/>
            </w:r>
            <w:r w:rsidR="00090E28">
              <w:rPr>
                <w:noProof/>
                <w:webHidden/>
              </w:rPr>
              <w:fldChar w:fldCharType="begin"/>
            </w:r>
            <w:r w:rsidR="00090E28">
              <w:rPr>
                <w:noProof/>
                <w:webHidden/>
              </w:rPr>
              <w:instrText xml:space="preserve"> PAGEREF _Toc94466812 \h </w:instrText>
            </w:r>
            <w:r w:rsidR="00090E28">
              <w:rPr>
                <w:noProof/>
                <w:webHidden/>
              </w:rPr>
            </w:r>
            <w:r w:rsidR="00090E28">
              <w:rPr>
                <w:noProof/>
                <w:webHidden/>
              </w:rPr>
              <w:fldChar w:fldCharType="separate"/>
            </w:r>
            <w:r w:rsidR="00090E28">
              <w:rPr>
                <w:noProof/>
                <w:webHidden/>
              </w:rPr>
              <w:t>35</w:t>
            </w:r>
            <w:r w:rsidR="00090E28">
              <w:rPr>
                <w:noProof/>
                <w:webHidden/>
              </w:rPr>
              <w:fldChar w:fldCharType="end"/>
            </w:r>
          </w:hyperlink>
        </w:p>
        <w:p w14:paraId="3B6CCB0C" w14:textId="19C28118" w:rsidR="00090E28" w:rsidRDefault="00545851">
          <w:pPr>
            <w:pStyle w:val="TOC1"/>
            <w:tabs>
              <w:tab w:val="right" w:leader="dot" w:pos="9350"/>
            </w:tabs>
            <w:rPr>
              <w:rFonts w:asciiTheme="minorHAnsi" w:eastAsiaTheme="minorEastAsia" w:hAnsiTheme="minorHAnsi"/>
              <w:noProof/>
              <w:sz w:val="22"/>
              <w:lang w:val="en-KE" w:eastAsia="en-KE"/>
            </w:rPr>
          </w:pPr>
          <w:hyperlink w:anchor="_Toc94466813" w:history="1">
            <w:r w:rsidR="00090E28" w:rsidRPr="00751261">
              <w:rPr>
                <w:rStyle w:val="Hyperlink"/>
                <w:noProof/>
              </w:rPr>
              <w:t>Appendix A: Gantt chart</w:t>
            </w:r>
            <w:r w:rsidR="00090E28">
              <w:rPr>
                <w:noProof/>
                <w:webHidden/>
              </w:rPr>
              <w:tab/>
            </w:r>
            <w:r w:rsidR="00090E28">
              <w:rPr>
                <w:noProof/>
                <w:webHidden/>
              </w:rPr>
              <w:fldChar w:fldCharType="begin"/>
            </w:r>
            <w:r w:rsidR="00090E28">
              <w:rPr>
                <w:noProof/>
                <w:webHidden/>
              </w:rPr>
              <w:instrText xml:space="preserve"> PAGEREF _Toc94466813 \h </w:instrText>
            </w:r>
            <w:r w:rsidR="00090E28">
              <w:rPr>
                <w:noProof/>
                <w:webHidden/>
              </w:rPr>
            </w:r>
            <w:r w:rsidR="00090E28">
              <w:rPr>
                <w:noProof/>
                <w:webHidden/>
              </w:rPr>
              <w:fldChar w:fldCharType="separate"/>
            </w:r>
            <w:r w:rsidR="00090E28">
              <w:rPr>
                <w:noProof/>
                <w:webHidden/>
              </w:rPr>
              <w:t>35</w:t>
            </w:r>
            <w:r w:rsidR="00090E28">
              <w:rPr>
                <w:noProof/>
                <w:webHidden/>
              </w:rPr>
              <w:fldChar w:fldCharType="end"/>
            </w:r>
          </w:hyperlink>
        </w:p>
        <w:p w14:paraId="57B659F5" w14:textId="57EB81F1" w:rsidR="00090E28" w:rsidRDefault="00545851">
          <w:pPr>
            <w:pStyle w:val="TOC1"/>
            <w:tabs>
              <w:tab w:val="right" w:leader="dot" w:pos="9350"/>
            </w:tabs>
            <w:rPr>
              <w:rFonts w:asciiTheme="minorHAnsi" w:eastAsiaTheme="minorEastAsia" w:hAnsiTheme="minorHAnsi"/>
              <w:noProof/>
              <w:sz w:val="22"/>
              <w:lang w:val="en-KE" w:eastAsia="en-KE"/>
            </w:rPr>
          </w:pPr>
          <w:hyperlink w:anchor="_Toc94466814" w:history="1">
            <w:r w:rsidR="00090E28" w:rsidRPr="00751261">
              <w:rPr>
                <w:rStyle w:val="Hyperlink"/>
                <w:noProof/>
              </w:rPr>
              <w:t>Appendix B: Data collection</w:t>
            </w:r>
            <w:r w:rsidR="00090E28">
              <w:rPr>
                <w:noProof/>
                <w:webHidden/>
              </w:rPr>
              <w:tab/>
            </w:r>
            <w:r w:rsidR="00090E28">
              <w:rPr>
                <w:noProof/>
                <w:webHidden/>
              </w:rPr>
              <w:fldChar w:fldCharType="begin"/>
            </w:r>
            <w:r w:rsidR="00090E28">
              <w:rPr>
                <w:noProof/>
                <w:webHidden/>
              </w:rPr>
              <w:instrText xml:space="preserve"> PAGEREF _Toc94466814 \h </w:instrText>
            </w:r>
            <w:r w:rsidR="00090E28">
              <w:rPr>
                <w:noProof/>
                <w:webHidden/>
              </w:rPr>
            </w:r>
            <w:r w:rsidR="00090E28">
              <w:rPr>
                <w:noProof/>
                <w:webHidden/>
              </w:rPr>
              <w:fldChar w:fldCharType="separate"/>
            </w:r>
            <w:r w:rsidR="00090E28">
              <w:rPr>
                <w:noProof/>
                <w:webHidden/>
              </w:rPr>
              <w:t>36</w:t>
            </w:r>
            <w:r w:rsidR="00090E28">
              <w:rPr>
                <w:noProof/>
                <w:webHidden/>
              </w:rPr>
              <w:fldChar w:fldCharType="end"/>
            </w:r>
          </w:hyperlink>
        </w:p>
        <w:p w14:paraId="09A5FA9A" w14:textId="482C787E" w:rsidR="00090E28" w:rsidRDefault="00545851">
          <w:pPr>
            <w:pStyle w:val="TOC1"/>
            <w:tabs>
              <w:tab w:val="right" w:leader="dot" w:pos="9350"/>
            </w:tabs>
            <w:rPr>
              <w:rFonts w:asciiTheme="minorHAnsi" w:eastAsiaTheme="minorEastAsia" w:hAnsiTheme="minorHAnsi"/>
              <w:noProof/>
              <w:sz w:val="22"/>
              <w:lang w:val="en-KE" w:eastAsia="en-KE"/>
            </w:rPr>
          </w:pPr>
          <w:hyperlink w:anchor="_Toc94466815" w:history="1">
            <w:r w:rsidR="00090E28" w:rsidRPr="00751261">
              <w:rPr>
                <w:rStyle w:val="Hyperlink"/>
                <w:noProof/>
              </w:rPr>
              <w:t>Appendix C: Interesting Code</w:t>
            </w:r>
            <w:r w:rsidR="00090E28">
              <w:rPr>
                <w:noProof/>
                <w:webHidden/>
              </w:rPr>
              <w:tab/>
            </w:r>
            <w:r w:rsidR="00090E28">
              <w:rPr>
                <w:noProof/>
                <w:webHidden/>
              </w:rPr>
              <w:fldChar w:fldCharType="begin"/>
            </w:r>
            <w:r w:rsidR="00090E28">
              <w:rPr>
                <w:noProof/>
                <w:webHidden/>
              </w:rPr>
              <w:instrText xml:space="preserve"> PAGEREF _Toc94466815 \h </w:instrText>
            </w:r>
            <w:r w:rsidR="00090E28">
              <w:rPr>
                <w:noProof/>
                <w:webHidden/>
              </w:rPr>
            </w:r>
            <w:r w:rsidR="00090E28">
              <w:rPr>
                <w:noProof/>
                <w:webHidden/>
              </w:rPr>
              <w:fldChar w:fldCharType="separate"/>
            </w:r>
            <w:r w:rsidR="00090E28">
              <w:rPr>
                <w:noProof/>
                <w:webHidden/>
              </w:rPr>
              <w:t>37</w:t>
            </w:r>
            <w:r w:rsidR="00090E28">
              <w:rPr>
                <w:noProof/>
                <w:webHidden/>
              </w:rPr>
              <w:fldChar w:fldCharType="end"/>
            </w:r>
          </w:hyperlink>
        </w:p>
        <w:p w14:paraId="3F8B9D51" w14:textId="0270C0AE" w:rsidR="00090E28" w:rsidRDefault="00545851">
          <w:pPr>
            <w:pStyle w:val="TOC1"/>
            <w:tabs>
              <w:tab w:val="right" w:leader="dot" w:pos="9350"/>
            </w:tabs>
            <w:rPr>
              <w:rFonts w:asciiTheme="minorHAnsi" w:eastAsiaTheme="minorEastAsia" w:hAnsiTheme="minorHAnsi"/>
              <w:noProof/>
              <w:sz w:val="22"/>
              <w:lang w:val="en-KE" w:eastAsia="en-KE"/>
            </w:rPr>
          </w:pPr>
          <w:hyperlink w:anchor="_Toc94466816" w:history="1">
            <w:r w:rsidR="00090E28" w:rsidRPr="00751261">
              <w:rPr>
                <w:rStyle w:val="Hyperlink"/>
                <w:noProof/>
              </w:rPr>
              <w:t>Appendix D: User Manual</w:t>
            </w:r>
            <w:r w:rsidR="00090E28">
              <w:rPr>
                <w:noProof/>
                <w:webHidden/>
              </w:rPr>
              <w:tab/>
            </w:r>
            <w:r w:rsidR="00090E28">
              <w:rPr>
                <w:noProof/>
                <w:webHidden/>
              </w:rPr>
              <w:fldChar w:fldCharType="begin"/>
            </w:r>
            <w:r w:rsidR="00090E28">
              <w:rPr>
                <w:noProof/>
                <w:webHidden/>
              </w:rPr>
              <w:instrText xml:space="preserve"> PAGEREF _Toc94466816 \h </w:instrText>
            </w:r>
            <w:r w:rsidR="00090E28">
              <w:rPr>
                <w:noProof/>
                <w:webHidden/>
              </w:rPr>
            </w:r>
            <w:r w:rsidR="00090E28">
              <w:rPr>
                <w:noProof/>
                <w:webHidden/>
              </w:rPr>
              <w:fldChar w:fldCharType="separate"/>
            </w:r>
            <w:r w:rsidR="00090E28">
              <w:rPr>
                <w:noProof/>
                <w:webHidden/>
              </w:rPr>
              <w:t>39</w:t>
            </w:r>
            <w:r w:rsidR="00090E28">
              <w:rPr>
                <w:noProof/>
                <w:webHidden/>
              </w:rPr>
              <w:fldChar w:fldCharType="end"/>
            </w:r>
          </w:hyperlink>
        </w:p>
        <w:p w14:paraId="0DDC2C7B" w14:textId="6A1F0F2E" w:rsidR="007714AA" w:rsidRPr="00B86842" w:rsidRDefault="0003569F" w:rsidP="00C075AD">
          <w:pPr>
            <w:spacing w:line="360" w:lineRule="auto"/>
            <w:sectPr w:rsidR="007714AA" w:rsidRPr="00B86842" w:rsidSect="00C43AC9">
              <w:footerReference w:type="default" r:id="rId14"/>
              <w:footerReference w:type="first" r:id="rId15"/>
              <w:pgSz w:w="12240" w:h="15840"/>
              <w:pgMar w:top="1440" w:right="1440" w:bottom="1440" w:left="1440" w:header="708" w:footer="708" w:gutter="0"/>
              <w:cols w:space="708"/>
              <w:titlePg/>
              <w:docGrid w:linePitch="360"/>
            </w:sectPr>
          </w:pPr>
          <w:r>
            <w:rPr>
              <w:b/>
              <w:bCs/>
              <w:noProof/>
            </w:rPr>
            <w:fldChar w:fldCharType="end"/>
          </w:r>
        </w:p>
      </w:sdtContent>
    </w:sdt>
    <w:p w14:paraId="6C1A3375" w14:textId="735D4E17" w:rsidR="00B86842" w:rsidRPr="007F5584" w:rsidRDefault="00B86842" w:rsidP="00C075AD">
      <w:pPr>
        <w:pStyle w:val="mine"/>
        <w:spacing w:line="360" w:lineRule="auto"/>
      </w:pPr>
      <w:bookmarkStart w:id="14" w:name="_Toc94466730"/>
      <w:r w:rsidRPr="007F5584">
        <w:lastRenderedPageBreak/>
        <w:t>List of Figures</w:t>
      </w:r>
      <w:bookmarkEnd w:id="14"/>
    </w:p>
    <w:p w14:paraId="0BFFE1A9" w14:textId="76AAEE59" w:rsidR="00691CF7" w:rsidRDefault="00B86842">
      <w:pPr>
        <w:pStyle w:val="TableofFigures"/>
        <w:tabs>
          <w:tab w:val="right" w:leader="dot" w:pos="9350"/>
        </w:tabs>
        <w:rPr>
          <w:rFonts w:asciiTheme="minorHAnsi" w:eastAsiaTheme="minorEastAsia" w:hAnsiTheme="minorHAnsi"/>
          <w:noProof/>
          <w:sz w:val="22"/>
          <w:lang w:val="en-KE" w:eastAsia="en-KE"/>
        </w:rPr>
      </w:pPr>
      <w:r>
        <w:rPr>
          <w:rStyle w:val="Strong"/>
        </w:rPr>
        <w:fldChar w:fldCharType="begin"/>
      </w:r>
      <w:r>
        <w:rPr>
          <w:rStyle w:val="Strong"/>
        </w:rPr>
        <w:instrText xml:space="preserve"> TOC \h \z \c "Figure" </w:instrText>
      </w:r>
      <w:r>
        <w:rPr>
          <w:rStyle w:val="Strong"/>
        </w:rPr>
        <w:fldChar w:fldCharType="separate"/>
      </w:r>
      <w:hyperlink w:anchor="_Toc94467698" w:history="1">
        <w:r w:rsidR="00691CF7" w:rsidRPr="00DC4898">
          <w:rPr>
            <w:rStyle w:val="Hyperlink"/>
            <w:noProof/>
          </w:rPr>
          <w:t>Figure 2.1: Lost &amp; Found Centre</w:t>
        </w:r>
        <w:r w:rsidR="00691CF7">
          <w:rPr>
            <w:noProof/>
            <w:webHidden/>
          </w:rPr>
          <w:tab/>
        </w:r>
        <w:r w:rsidR="00691CF7">
          <w:rPr>
            <w:noProof/>
            <w:webHidden/>
          </w:rPr>
          <w:fldChar w:fldCharType="begin"/>
        </w:r>
        <w:r w:rsidR="00691CF7">
          <w:rPr>
            <w:noProof/>
            <w:webHidden/>
          </w:rPr>
          <w:instrText xml:space="preserve"> PAGEREF _Toc94467698 \h </w:instrText>
        </w:r>
        <w:r w:rsidR="00691CF7">
          <w:rPr>
            <w:noProof/>
            <w:webHidden/>
          </w:rPr>
        </w:r>
        <w:r w:rsidR="00691CF7">
          <w:rPr>
            <w:noProof/>
            <w:webHidden/>
          </w:rPr>
          <w:fldChar w:fldCharType="separate"/>
        </w:r>
        <w:r w:rsidR="00691CF7">
          <w:rPr>
            <w:noProof/>
            <w:webHidden/>
          </w:rPr>
          <w:t>6</w:t>
        </w:r>
        <w:r w:rsidR="00691CF7">
          <w:rPr>
            <w:noProof/>
            <w:webHidden/>
          </w:rPr>
          <w:fldChar w:fldCharType="end"/>
        </w:r>
      </w:hyperlink>
    </w:p>
    <w:p w14:paraId="7280CAB0" w14:textId="2563287D" w:rsidR="00691CF7" w:rsidRDefault="00545851">
      <w:pPr>
        <w:pStyle w:val="TableofFigures"/>
        <w:tabs>
          <w:tab w:val="right" w:leader="dot" w:pos="9350"/>
        </w:tabs>
        <w:rPr>
          <w:rFonts w:asciiTheme="minorHAnsi" w:eastAsiaTheme="minorEastAsia" w:hAnsiTheme="minorHAnsi"/>
          <w:noProof/>
          <w:sz w:val="22"/>
          <w:lang w:val="en-KE" w:eastAsia="en-KE"/>
        </w:rPr>
      </w:pPr>
      <w:hyperlink w:anchor="_Toc94467699" w:history="1">
        <w:r w:rsidR="00691CF7" w:rsidRPr="00DC4898">
          <w:rPr>
            <w:rStyle w:val="Hyperlink"/>
            <w:noProof/>
          </w:rPr>
          <w:t>Figure 2.2: Find My Device</w:t>
        </w:r>
        <w:r w:rsidR="00691CF7">
          <w:rPr>
            <w:noProof/>
            <w:webHidden/>
          </w:rPr>
          <w:tab/>
        </w:r>
        <w:r w:rsidR="00691CF7">
          <w:rPr>
            <w:noProof/>
            <w:webHidden/>
          </w:rPr>
          <w:fldChar w:fldCharType="begin"/>
        </w:r>
        <w:r w:rsidR="00691CF7">
          <w:rPr>
            <w:noProof/>
            <w:webHidden/>
          </w:rPr>
          <w:instrText xml:space="preserve"> PAGEREF _Toc94467699 \h </w:instrText>
        </w:r>
        <w:r w:rsidR="00691CF7">
          <w:rPr>
            <w:noProof/>
            <w:webHidden/>
          </w:rPr>
        </w:r>
        <w:r w:rsidR="00691CF7">
          <w:rPr>
            <w:noProof/>
            <w:webHidden/>
          </w:rPr>
          <w:fldChar w:fldCharType="separate"/>
        </w:r>
        <w:r w:rsidR="00691CF7">
          <w:rPr>
            <w:noProof/>
            <w:webHidden/>
          </w:rPr>
          <w:t>7</w:t>
        </w:r>
        <w:r w:rsidR="00691CF7">
          <w:rPr>
            <w:noProof/>
            <w:webHidden/>
          </w:rPr>
          <w:fldChar w:fldCharType="end"/>
        </w:r>
      </w:hyperlink>
    </w:p>
    <w:p w14:paraId="51ECB36A" w14:textId="5E92C257" w:rsidR="00691CF7" w:rsidRDefault="00545851">
      <w:pPr>
        <w:pStyle w:val="TableofFigures"/>
        <w:tabs>
          <w:tab w:val="right" w:leader="dot" w:pos="9350"/>
        </w:tabs>
        <w:rPr>
          <w:rFonts w:asciiTheme="minorHAnsi" w:eastAsiaTheme="minorEastAsia" w:hAnsiTheme="minorHAnsi"/>
          <w:noProof/>
          <w:sz w:val="22"/>
          <w:lang w:val="en-KE" w:eastAsia="en-KE"/>
        </w:rPr>
      </w:pPr>
      <w:hyperlink w:anchor="_Toc94467700" w:history="1">
        <w:r w:rsidR="00691CF7" w:rsidRPr="00DC4898">
          <w:rPr>
            <w:rStyle w:val="Hyperlink"/>
            <w:noProof/>
          </w:rPr>
          <w:t>Figure 2.3: Find My Lost website</w:t>
        </w:r>
        <w:r w:rsidR="00691CF7">
          <w:rPr>
            <w:noProof/>
            <w:webHidden/>
          </w:rPr>
          <w:tab/>
        </w:r>
        <w:r w:rsidR="00691CF7">
          <w:rPr>
            <w:noProof/>
            <w:webHidden/>
          </w:rPr>
          <w:fldChar w:fldCharType="begin"/>
        </w:r>
        <w:r w:rsidR="00691CF7">
          <w:rPr>
            <w:noProof/>
            <w:webHidden/>
          </w:rPr>
          <w:instrText xml:space="preserve"> PAGEREF _Toc94467700 \h </w:instrText>
        </w:r>
        <w:r w:rsidR="00691CF7">
          <w:rPr>
            <w:noProof/>
            <w:webHidden/>
          </w:rPr>
        </w:r>
        <w:r w:rsidR="00691CF7">
          <w:rPr>
            <w:noProof/>
            <w:webHidden/>
          </w:rPr>
          <w:fldChar w:fldCharType="separate"/>
        </w:r>
        <w:r w:rsidR="00691CF7">
          <w:rPr>
            <w:noProof/>
            <w:webHidden/>
          </w:rPr>
          <w:t>8</w:t>
        </w:r>
        <w:r w:rsidR="00691CF7">
          <w:rPr>
            <w:noProof/>
            <w:webHidden/>
          </w:rPr>
          <w:fldChar w:fldCharType="end"/>
        </w:r>
      </w:hyperlink>
    </w:p>
    <w:p w14:paraId="00ABDA47" w14:textId="02FB2601" w:rsidR="00691CF7" w:rsidRDefault="00545851">
      <w:pPr>
        <w:pStyle w:val="TableofFigures"/>
        <w:tabs>
          <w:tab w:val="right" w:leader="dot" w:pos="9350"/>
        </w:tabs>
        <w:rPr>
          <w:rFonts w:asciiTheme="minorHAnsi" w:eastAsiaTheme="minorEastAsia" w:hAnsiTheme="minorHAnsi"/>
          <w:noProof/>
          <w:sz w:val="22"/>
          <w:lang w:val="en-KE" w:eastAsia="en-KE"/>
        </w:rPr>
      </w:pPr>
      <w:hyperlink w:anchor="_Toc94467701" w:history="1">
        <w:r w:rsidR="00691CF7" w:rsidRPr="00DC4898">
          <w:rPr>
            <w:rStyle w:val="Hyperlink"/>
            <w:noProof/>
          </w:rPr>
          <w:t>Figure 2.4: ILost &amp; found website.</w:t>
        </w:r>
        <w:r w:rsidR="00691CF7">
          <w:rPr>
            <w:noProof/>
            <w:webHidden/>
          </w:rPr>
          <w:tab/>
        </w:r>
        <w:r w:rsidR="00691CF7">
          <w:rPr>
            <w:noProof/>
            <w:webHidden/>
          </w:rPr>
          <w:fldChar w:fldCharType="begin"/>
        </w:r>
        <w:r w:rsidR="00691CF7">
          <w:rPr>
            <w:noProof/>
            <w:webHidden/>
          </w:rPr>
          <w:instrText xml:space="preserve"> PAGEREF _Toc94467701 \h </w:instrText>
        </w:r>
        <w:r w:rsidR="00691CF7">
          <w:rPr>
            <w:noProof/>
            <w:webHidden/>
          </w:rPr>
        </w:r>
        <w:r w:rsidR="00691CF7">
          <w:rPr>
            <w:noProof/>
            <w:webHidden/>
          </w:rPr>
          <w:fldChar w:fldCharType="separate"/>
        </w:r>
        <w:r w:rsidR="00691CF7">
          <w:rPr>
            <w:noProof/>
            <w:webHidden/>
          </w:rPr>
          <w:t>9</w:t>
        </w:r>
        <w:r w:rsidR="00691CF7">
          <w:rPr>
            <w:noProof/>
            <w:webHidden/>
          </w:rPr>
          <w:fldChar w:fldCharType="end"/>
        </w:r>
      </w:hyperlink>
    </w:p>
    <w:p w14:paraId="5BE1976E" w14:textId="7AE5BE7E" w:rsidR="00691CF7" w:rsidRDefault="00545851">
      <w:pPr>
        <w:pStyle w:val="TableofFigures"/>
        <w:tabs>
          <w:tab w:val="right" w:leader="dot" w:pos="9350"/>
        </w:tabs>
        <w:rPr>
          <w:rFonts w:asciiTheme="minorHAnsi" w:eastAsiaTheme="minorEastAsia" w:hAnsiTheme="minorHAnsi"/>
          <w:noProof/>
          <w:sz w:val="22"/>
          <w:lang w:val="en-KE" w:eastAsia="en-KE"/>
        </w:rPr>
      </w:pPr>
      <w:hyperlink w:anchor="_Toc94467702" w:history="1">
        <w:r w:rsidR="00691CF7" w:rsidRPr="00DC4898">
          <w:rPr>
            <w:rStyle w:val="Hyperlink"/>
            <w:noProof/>
          </w:rPr>
          <w:t>Figure 2.5: Conceptual Framework</w:t>
        </w:r>
        <w:r w:rsidR="00691CF7">
          <w:rPr>
            <w:noProof/>
            <w:webHidden/>
          </w:rPr>
          <w:tab/>
        </w:r>
        <w:r w:rsidR="00691CF7">
          <w:rPr>
            <w:noProof/>
            <w:webHidden/>
          </w:rPr>
          <w:fldChar w:fldCharType="begin"/>
        </w:r>
        <w:r w:rsidR="00691CF7">
          <w:rPr>
            <w:noProof/>
            <w:webHidden/>
          </w:rPr>
          <w:instrText xml:space="preserve"> PAGEREF _Toc94467702 \h </w:instrText>
        </w:r>
        <w:r w:rsidR="00691CF7">
          <w:rPr>
            <w:noProof/>
            <w:webHidden/>
          </w:rPr>
        </w:r>
        <w:r w:rsidR="00691CF7">
          <w:rPr>
            <w:noProof/>
            <w:webHidden/>
          </w:rPr>
          <w:fldChar w:fldCharType="separate"/>
        </w:r>
        <w:r w:rsidR="00691CF7">
          <w:rPr>
            <w:noProof/>
            <w:webHidden/>
          </w:rPr>
          <w:t>11</w:t>
        </w:r>
        <w:r w:rsidR="00691CF7">
          <w:rPr>
            <w:noProof/>
            <w:webHidden/>
          </w:rPr>
          <w:fldChar w:fldCharType="end"/>
        </w:r>
      </w:hyperlink>
    </w:p>
    <w:p w14:paraId="787B354B" w14:textId="558AD94F" w:rsidR="00691CF7" w:rsidRDefault="00545851">
      <w:pPr>
        <w:pStyle w:val="TableofFigures"/>
        <w:tabs>
          <w:tab w:val="right" w:leader="dot" w:pos="9350"/>
        </w:tabs>
        <w:rPr>
          <w:rFonts w:asciiTheme="minorHAnsi" w:eastAsiaTheme="minorEastAsia" w:hAnsiTheme="minorHAnsi"/>
          <w:noProof/>
          <w:sz w:val="22"/>
          <w:lang w:val="en-KE" w:eastAsia="en-KE"/>
        </w:rPr>
      </w:pPr>
      <w:hyperlink w:anchor="_Toc94467703" w:history="1">
        <w:r w:rsidR="00691CF7" w:rsidRPr="00DC4898">
          <w:rPr>
            <w:rStyle w:val="Hyperlink"/>
            <w:noProof/>
          </w:rPr>
          <w:t>Figure 3.1 Prototype Methodology</w:t>
        </w:r>
        <w:r w:rsidR="00691CF7">
          <w:rPr>
            <w:noProof/>
            <w:webHidden/>
          </w:rPr>
          <w:tab/>
        </w:r>
        <w:r w:rsidR="00691CF7">
          <w:rPr>
            <w:noProof/>
            <w:webHidden/>
          </w:rPr>
          <w:fldChar w:fldCharType="begin"/>
        </w:r>
        <w:r w:rsidR="00691CF7">
          <w:rPr>
            <w:noProof/>
            <w:webHidden/>
          </w:rPr>
          <w:instrText xml:space="preserve"> PAGEREF _Toc94467703 \h </w:instrText>
        </w:r>
        <w:r w:rsidR="00691CF7">
          <w:rPr>
            <w:noProof/>
            <w:webHidden/>
          </w:rPr>
        </w:r>
        <w:r w:rsidR="00691CF7">
          <w:rPr>
            <w:noProof/>
            <w:webHidden/>
          </w:rPr>
          <w:fldChar w:fldCharType="separate"/>
        </w:r>
        <w:r w:rsidR="00691CF7">
          <w:rPr>
            <w:noProof/>
            <w:webHidden/>
          </w:rPr>
          <w:t>12</w:t>
        </w:r>
        <w:r w:rsidR="00691CF7">
          <w:rPr>
            <w:noProof/>
            <w:webHidden/>
          </w:rPr>
          <w:fldChar w:fldCharType="end"/>
        </w:r>
      </w:hyperlink>
    </w:p>
    <w:p w14:paraId="29B87DDA" w14:textId="77950AB9" w:rsidR="00691CF7" w:rsidRDefault="00545851">
      <w:pPr>
        <w:pStyle w:val="TableofFigures"/>
        <w:tabs>
          <w:tab w:val="right" w:leader="dot" w:pos="9350"/>
        </w:tabs>
        <w:rPr>
          <w:rFonts w:asciiTheme="minorHAnsi" w:eastAsiaTheme="minorEastAsia" w:hAnsiTheme="minorHAnsi"/>
          <w:noProof/>
          <w:sz w:val="22"/>
          <w:lang w:val="en-KE" w:eastAsia="en-KE"/>
        </w:rPr>
      </w:pPr>
      <w:hyperlink w:anchor="_Toc94467704" w:history="1">
        <w:r w:rsidR="00691CF7" w:rsidRPr="00DC4898">
          <w:rPr>
            <w:rStyle w:val="Hyperlink"/>
            <w:noProof/>
          </w:rPr>
          <w:t>Figure 4.1: System Architecture</w:t>
        </w:r>
        <w:r w:rsidR="00691CF7">
          <w:rPr>
            <w:noProof/>
            <w:webHidden/>
          </w:rPr>
          <w:tab/>
        </w:r>
        <w:r w:rsidR="00691CF7">
          <w:rPr>
            <w:noProof/>
            <w:webHidden/>
          </w:rPr>
          <w:fldChar w:fldCharType="begin"/>
        </w:r>
        <w:r w:rsidR="00691CF7">
          <w:rPr>
            <w:noProof/>
            <w:webHidden/>
          </w:rPr>
          <w:instrText xml:space="preserve"> PAGEREF _Toc94467704 \h </w:instrText>
        </w:r>
        <w:r w:rsidR="00691CF7">
          <w:rPr>
            <w:noProof/>
            <w:webHidden/>
          </w:rPr>
        </w:r>
        <w:r w:rsidR="00691CF7">
          <w:rPr>
            <w:noProof/>
            <w:webHidden/>
          </w:rPr>
          <w:fldChar w:fldCharType="separate"/>
        </w:r>
        <w:r w:rsidR="00691CF7">
          <w:rPr>
            <w:noProof/>
            <w:webHidden/>
          </w:rPr>
          <w:t>22</w:t>
        </w:r>
        <w:r w:rsidR="00691CF7">
          <w:rPr>
            <w:noProof/>
            <w:webHidden/>
          </w:rPr>
          <w:fldChar w:fldCharType="end"/>
        </w:r>
      </w:hyperlink>
    </w:p>
    <w:p w14:paraId="25C0D490" w14:textId="39C70091" w:rsidR="00691CF7" w:rsidRDefault="00545851">
      <w:pPr>
        <w:pStyle w:val="TableofFigures"/>
        <w:tabs>
          <w:tab w:val="right" w:leader="dot" w:pos="9350"/>
        </w:tabs>
        <w:rPr>
          <w:rFonts w:asciiTheme="minorHAnsi" w:eastAsiaTheme="minorEastAsia" w:hAnsiTheme="minorHAnsi"/>
          <w:noProof/>
          <w:sz w:val="22"/>
          <w:lang w:val="en-KE" w:eastAsia="en-KE"/>
        </w:rPr>
      </w:pPr>
      <w:hyperlink w:anchor="_Toc94467705" w:history="1">
        <w:r w:rsidR="00691CF7" w:rsidRPr="00DC4898">
          <w:rPr>
            <w:rStyle w:val="Hyperlink"/>
            <w:noProof/>
          </w:rPr>
          <w:t>Figure 4.2: The use case diagram</w:t>
        </w:r>
        <w:r w:rsidR="00691CF7">
          <w:rPr>
            <w:noProof/>
            <w:webHidden/>
          </w:rPr>
          <w:tab/>
        </w:r>
        <w:r w:rsidR="00691CF7">
          <w:rPr>
            <w:noProof/>
            <w:webHidden/>
          </w:rPr>
          <w:fldChar w:fldCharType="begin"/>
        </w:r>
        <w:r w:rsidR="00691CF7">
          <w:rPr>
            <w:noProof/>
            <w:webHidden/>
          </w:rPr>
          <w:instrText xml:space="preserve"> PAGEREF _Toc94467705 \h </w:instrText>
        </w:r>
        <w:r w:rsidR="00691CF7">
          <w:rPr>
            <w:noProof/>
            <w:webHidden/>
          </w:rPr>
        </w:r>
        <w:r w:rsidR="00691CF7">
          <w:rPr>
            <w:noProof/>
            <w:webHidden/>
          </w:rPr>
          <w:fldChar w:fldCharType="separate"/>
        </w:r>
        <w:r w:rsidR="00691CF7">
          <w:rPr>
            <w:noProof/>
            <w:webHidden/>
          </w:rPr>
          <w:t>23</w:t>
        </w:r>
        <w:r w:rsidR="00691CF7">
          <w:rPr>
            <w:noProof/>
            <w:webHidden/>
          </w:rPr>
          <w:fldChar w:fldCharType="end"/>
        </w:r>
      </w:hyperlink>
    </w:p>
    <w:p w14:paraId="71A74CE9" w14:textId="28B0AEB3" w:rsidR="00691CF7" w:rsidRDefault="00545851">
      <w:pPr>
        <w:pStyle w:val="TableofFigures"/>
        <w:tabs>
          <w:tab w:val="right" w:leader="dot" w:pos="9350"/>
        </w:tabs>
        <w:rPr>
          <w:rFonts w:asciiTheme="minorHAnsi" w:eastAsiaTheme="minorEastAsia" w:hAnsiTheme="minorHAnsi"/>
          <w:noProof/>
          <w:sz w:val="22"/>
          <w:lang w:val="en-KE" w:eastAsia="en-KE"/>
        </w:rPr>
      </w:pPr>
      <w:hyperlink w:anchor="_Toc94467706" w:history="1">
        <w:r w:rsidR="00691CF7" w:rsidRPr="00DC4898">
          <w:rPr>
            <w:rStyle w:val="Hyperlink"/>
            <w:noProof/>
          </w:rPr>
          <w:t>Figure 4.3: Sequence Diagram</w:t>
        </w:r>
        <w:r w:rsidR="00691CF7">
          <w:rPr>
            <w:noProof/>
            <w:webHidden/>
          </w:rPr>
          <w:tab/>
        </w:r>
        <w:r w:rsidR="00691CF7">
          <w:rPr>
            <w:noProof/>
            <w:webHidden/>
          </w:rPr>
          <w:fldChar w:fldCharType="begin"/>
        </w:r>
        <w:r w:rsidR="00691CF7">
          <w:rPr>
            <w:noProof/>
            <w:webHidden/>
          </w:rPr>
          <w:instrText xml:space="preserve"> PAGEREF _Toc94467706 \h </w:instrText>
        </w:r>
        <w:r w:rsidR="00691CF7">
          <w:rPr>
            <w:noProof/>
            <w:webHidden/>
          </w:rPr>
        </w:r>
        <w:r w:rsidR="00691CF7">
          <w:rPr>
            <w:noProof/>
            <w:webHidden/>
          </w:rPr>
          <w:fldChar w:fldCharType="separate"/>
        </w:r>
        <w:r w:rsidR="00691CF7">
          <w:rPr>
            <w:noProof/>
            <w:webHidden/>
          </w:rPr>
          <w:t>24</w:t>
        </w:r>
        <w:r w:rsidR="00691CF7">
          <w:rPr>
            <w:noProof/>
            <w:webHidden/>
          </w:rPr>
          <w:fldChar w:fldCharType="end"/>
        </w:r>
      </w:hyperlink>
    </w:p>
    <w:p w14:paraId="3A3E741E" w14:textId="60415E0C" w:rsidR="00691CF7" w:rsidRDefault="00545851">
      <w:pPr>
        <w:pStyle w:val="TableofFigures"/>
        <w:tabs>
          <w:tab w:val="right" w:leader="dot" w:pos="9350"/>
        </w:tabs>
        <w:rPr>
          <w:rFonts w:asciiTheme="minorHAnsi" w:eastAsiaTheme="minorEastAsia" w:hAnsiTheme="minorHAnsi"/>
          <w:noProof/>
          <w:sz w:val="22"/>
          <w:lang w:val="en-KE" w:eastAsia="en-KE"/>
        </w:rPr>
      </w:pPr>
      <w:hyperlink w:anchor="_Toc94467707" w:history="1">
        <w:r w:rsidR="00691CF7" w:rsidRPr="00DC4898">
          <w:rPr>
            <w:rStyle w:val="Hyperlink"/>
            <w:noProof/>
          </w:rPr>
          <w:t>Figure 4.4: Class Diagram</w:t>
        </w:r>
        <w:r w:rsidR="00691CF7">
          <w:rPr>
            <w:noProof/>
            <w:webHidden/>
          </w:rPr>
          <w:tab/>
        </w:r>
        <w:r w:rsidR="00691CF7">
          <w:rPr>
            <w:noProof/>
            <w:webHidden/>
          </w:rPr>
          <w:fldChar w:fldCharType="begin"/>
        </w:r>
        <w:r w:rsidR="00691CF7">
          <w:rPr>
            <w:noProof/>
            <w:webHidden/>
          </w:rPr>
          <w:instrText xml:space="preserve"> PAGEREF _Toc94467707 \h </w:instrText>
        </w:r>
        <w:r w:rsidR="00691CF7">
          <w:rPr>
            <w:noProof/>
            <w:webHidden/>
          </w:rPr>
        </w:r>
        <w:r w:rsidR="00691CF7">
          <w:rPr>
            <w:noProof/>
            <w:webHidden/>
          </w:rPr>
          <w:fldChar w:fldCharType="separate"/>
        </w:r>
        <w:r w:rsidR="00691CF7">
          <w:rPr>
            <w:noProof/>
            <w:webHidden/>
          </w:rPr>
          <w:t>25</w:t>
        </w:r>
        <w:r w:rsidR="00691CF7">
          <w:rPr>
            <w:noProof/>
            <w:webHidden/>
          </w:rPr>
          <w:fldChar w:fldCharType="end"/>
        </w:r>
      </w:hyperlink>
    </w:p>
    <w:p w14:paraId="08F964EA" w14:textId="22605081" w:rsidR="00691CF7" w:rsidRDefault="00545851">
      <w:pPr>
        <w:pStyle w:val="TableofFigures"/>
        <w:tabs>
          <w:tab w:val="right" w:leader="dot" w:pos="9350"/>
        </w:tabs>
        <w:rPr>
          <w:rFonts w:asciiTheme="minorHAnsi" w:eastAsiaTheme="minorEastAsia" w:hAnsiTheme="minorHAnsi"/>
          <w:noProof/>
          <w:sz w:val="22"/>
          <w:lang w:val="en-KE" w:eastAsia="en-KE"/>
        </w:rPr>
      </w:pPr>
      <w:hyperlink w:anchor="_Toc94467708" w:history="1">
        <w:r w:rsidR="00691CF7" w:rsidRPr="00DC4898">
          <w:rPr>
            <w:rStyle w:val="Hyperlink"/>
            <w:noProof/>
          </w:rPr>
          <w:t>Figure 4.5:Entity relation diagram</w:t>
        </w:r>
        <w:r w:rsidR="00691CF7">
          <w:rPr>
            <w:noProof/>
            <w:webHidden/>
          </w:rPr>
          <w:tab/>
        </w:r>
        <w:r w:rsidR="00691CF7">
          <w:rPr>
            <w:noProof/>
            <w:webHidden/>
          </w:rPr>
          <w:fldChar w:fldCharType="begin"/>
        </w:r>
        <w:r w:rsidR="00691CF7">
          <w:rPr>
            <w:noProof/>
            <w:webHidden/>
          </w:rPr>
          <w:instrText xml:space="preserve"> PAGEREF _Toc94467708 \h </w:instrText>
        </w:r>
        <w:r w:rsidR="00691CF7">
          <w:rPr>
            <w:noProof/>
            <w:webHidden/>
          </w:rPr>
        </w:r>
        <w:r w:rsidR="00691CF7">
          <w:rPr>
            <w:noProof/>
            <w:webHidden/>
          </w:rPr>
          <w:fldChar w:fldCharType="separate"/>
        </w:r>
        <w:r w:rsidR="00691CF7">
          <w:rPr>
            <w:noProof/>
            <w:webHidden/>
          </w:rPr>
          <w:t>26</w:t>
        </w:r>
        <w:r w:rsidR="00691CF7">
          <w:rPr>
            <w:noProof/>
            <w:webHidden/>
          </w:rPr>
          <w:fldChar w:fldCharType="end"/>
        </w:r>
      </w:hyperlink>
    </w:p>
    <w:p w14:paraId="62A11975" w14:textId="101465FE" w:rsidR="00691CF7" w:rsidRDefault="00545851">
      <w:pPr>
        <w:pStyle w:val="TableofFigures"/>
        <w:tabs>
          <w:tab w:val="right" w:leader="dot" w:pos="9350"/>
        </w:tabs>
        <w:rPr>
          <w:rFonts w:asciiTheme="minorHAnsi" w:eastAsiaTheme="minorEastAsia" w:hAnsiTheme="minorHAnsi"/>
          <w:noProof/>
          <w:sz w:val="22"/>
          <w:lang w:val="en-KE" w:eastAsia="en-KE"/>
        </w:rPr>
      </w:pPr>
      <w:hyperlink w:anchor="_Toc94467709" w:history="1">
        <w:r w:rsidR="00691CF7" w:rsidRPr="00DC4898">
          <w:rPr>
            <w:rStyle w:val="Hyperlink"/>
            <w:noProof/>
          </w:rPr>
          <w:t>Figure 4.6: Database Schema</w:t>
        </w:r>
        <w:r w:rsidR="00691CF7">
          <w:rPr>
            <w:noProof/>
            <w:webHidden/>
          </w:rPr>
          <w:tab/>
        </w:r>
        <w:r w:rsidR="00691CF7">
          <w:rPr>
            <w:noProof/>
            <w:webHidden/>
          </w:rPr>
          <w:fldChar w:fldCharType="begin"/>
        </w:r>
        <w:r w:rsidR="00691CF7">
          <w:rPr>
            <w:noProof/>
            <w:webHidden/>
          </w:rPr>
          <w:instrText xml:space="preserve"> PAGEREF _Toc94467709 \h </w:instrText>
        </w:r>
        <w:r w:rsidR="00691CF7">
          <w:rPr>
            <w:noProof/>
            <w:webHidden/>
          </w:rPr>
        </w:r>
        <w:r w:rsidR="00691CF7">
          <w:rPr>
            <w:noProof/>
            <w:webHidden/>
          </w:rPr>
          <w:fldChar w:fldCharType="separate"/>
        </w:r>
        <w:r w:rsidR="00691CF7">
          <w:rPr>
            <w:noProof/>
            <w:webHidden/>
          </w:rPr>
          <w:t>27</w:t>
        </w:r>
        <w:r w:rsidR="00691CF7">
          <w:rPr>
            <w:noProof/>
            <w:webHidden/>
          </w:rPr>
          <w:fldChar w:fldCharType="end"/>
        </w:r>
      </w:hyperlink>
    </w:p>
    <w:p w14:paraId="595A7D09" w14:textId="75B26A09" w:rsidR="00691CF7" w:rsidRDefault="00545851">
      <w:pPr>
        <w:pStyle w:val="TableofFigures"/>
        <w:tabs>
          <w:tab w:val="right" w:leader="dot" w:pos="9350"/>
        </w:tabs>
        <w:rPr>
          <w:rFonts w:asciiTheme="minorHAnsi" w:eastAsiaTheme="minorEastAsia" w:hAnsiTheme="minorHAnsi"/>
          <w:noProof/>
          <w:sz w:val="22"/>
          <w:lang w:val="en-KE" w:eastAsia="en-KE"/>
        </w:rPr>
      </w:pPr>
      <w:hyperlink w:anchor="_Toc94467710" w:history="1">
        <w:r w:rsidR="00691CF7" w:rsidRPr="00DC4898">
          <w:rPr>
            <w:rStyle w:val="Hyperlink"/>
            <w:noProof/>
          </w:rPr>
          <w:t>Figure 6.1: Gantt chart</w:t>
        </w:r>
        <w:r w:rsidR="00691CF7">
          <w:rPr>
            <w:noProof/>
            <w:webHidden/>
          </w:rPr>
          <w:tab/>
        </w:r>
        <w:r w:rsidR="00691CF7">
          <w:rPr>
            <w:noProof/>
            <w:webHidden/>
          </w:rPr>
          <w:fldChar w:fldCharType="begin"/>
        </w:r>
        <w:r w:rsidR="00691CF7">
          <w:rPr>
            <w:noProof/>
            <w:webHidden/>
          </w:rPr>
          <w:instrText xml:space="preserve"> PAGEREF _Toc94467710 \h </w:instrText>
        </w:r>
        <w:r w:rsidR="00691CF7">
          <w:rPr>
            <w:noProof/>
            <w:webHidden/>
          </w:rPr>
        </w:r>
        <w:r w:rsidR="00691CF7">
          <w:rPr>
            <w:noProof/>
            <w:webHidden/>
          </w:rPr>
          <w:fldChar w:fldCharType="separate"/>
        </w:r>
        <w:r w:rsidR="00691CF7">
          <w:rPr>
            <w:noProof/>
            <w:webHidden/>
          </w:rPr>
          <w:t>35</w:t>
        </w:r>
        <w:r w:rsidR="00691CF7">
          <w:rPr>
            <w:noProof/>
            <w:webHidden/>
          </w:rPr>
          <w:fldChar w:fldCharType="end"/>
        </w:r>
      </w:hyperlink>
    </w:p>
    <w:p w14:paraId="7F7BB2CF" w14:textId="681032B8" w:rsidR="00691CF7" w:rsidRDefault="00545851">
      <w:pPr>
        <w:pStyle w:val="TableofFigures"/>
        <w:tabs>
          <w:tab w:val="right" w:leader="dot" w:pos="9350"/>
        </w:tabs>
        <w:rPr>
          <w:rFonts w:asciiTheme="minorHAnsi" w:eastAsiaTheme="minorEastAsia" w:hAnsiTheme="minorHAnsi"/>
          <w:noProof/>
          <w:sz w:val="22"/>
          <w:lang w:val="en-KE" w:eastAsia="en-KE"/>
        </w:rPr>
      </w:pPr>
      <w:hyperlink w:anchor="_Toc94467711" w:history="1">
        <w:r w:rsidR="00691CF7" w:rsidRPr="00DC4898">
          <w:rPr>
            <w:rStyle w:val="Hyperlink"/>
            <w:noProof/>
          </w:rPr>
          <w:t>Figure 6.2: Pdf converter script</w:t>
        </w:r>
        <w:r w:rsidR="00691CF7">
          <w:rPr>
            <w:noProof/>
            <w:webHidden/>
          </w:rPr>
          <w:tab/>
        </w:r>
        <w:r w:rsidR="00691CF7">
          <w:rPr>
            <w:noProof/>
            <w:webHidden/>
          </w:rPr>
          <w:fldChar w:fldCharType="begin"/>
        </w:r>
        <w:r w:rsidR="00691CF7">
          <w:rPr>
            <w:noProof/>
            <w:webHidden/>
          </w:rPr>
          <w:instrText xml:space="preserve"> PAGEREF _Toc94467711 \h </w:instrText>
        </w:r>
        <w:r w:rsidR="00691CF7">
          <w:rPr>
            <w:noProof/>
            <w:webHidden/>
          </w:rPr>
        </w:r>
        <w:r w:rsidR="00691CF7">
          <w:rPr>
            <w:noProof/>
            <w:webHidden/>
          </w:rPr>
          <w:fldChar w:fldCharType="separate"/>
        </w:r>
        <w:r w:rsidR="00691CF7">
          <w:rPr>
            <w:noProof/>
            <w:webHidden/>
          </w:rPr>
          <w:t>37</w:t>
        </w:r>
        <w:r w:rsidR="00691CF7">
          <w:rPr>
            <w:noProof/>
            <w:webHidden/>
          </w:rPr>
          <w:fldChar w:fldCharType="end"/>
        </w:r>
      </w:hyperlink>
    </w:p>
    <w:p w14:paraId="4787A8A8" w14:textId="121AE6CA" w:rsidR="00691CF7" w:rsidRDefault="00545851">
      <w:pPr>
        <w:pStyle w:val="TableofFigures"/>
        <w:tabs>
          <w:tab w:val="right" w:leader="dot" w:pos="9350"/>
        </w:tabs>
        <w:rPr>
          <w:rFonts w:asciiTheme="minorHAnsi" w:eastAsiaTheme="minorEastAsia" w:hAnsiTheme="minorHAnsi"/>
          <w:noProof/>
          <w:sz w:val="22"/>
          <w:lang w:val="en-KE" w:eastAsia="en-KE"/>
        </w:rPr>
      </w:pPr>
      <w:hyperlink w:anchor="_Toc94467712" w:history="1">
        <w:r w:rsidR="00691CF7" w:rsidRPr="00DC4898">
          <w:rPr>
            <w:rStyle w:val="Hyperlink"/>
            <w:noProof/>
          </w:rPr>
          <w:t>Figure 6.3:Search and filter script</w:t>
        </w:r>
        <w:r w:rsidR="00691CF7">
          <w:rPr>
            <w:noProof/>
            <w:webHidden/>
          </w:rPr>
          <w:tab/>
        </w:r>
        <w:r w:rsidR="00691CF7">
          <w:rPr>
            <w:noProof/>
            <w:webHidden/>
          </w:rPr>
          <w:fldChar w:fldCharType="begin"/>
        </w:r>
        <w:r w:rsidR="00691CF7">
          <w:rPr>
            <w:noProof/>
            <w:webHidden/>
          </w:rPr>
          <w:instrText xml:space="preserve"> PAGEREF _Toc94467712 \h </w:instrText>
        </w:r>
        <w:r w:rsidR="00691CF7">
          <w:rPr>
            <w:noProof/>
            <w:webHidden/>
          </w:rPr>
        </w:r>
        <w:r w:rsidR="00691CF7">
          <w:rPr>
            <w:noProof/>
            <w:webHidden/>
          </w:rPr>
          <w:fldChar w:fldCharType="separate"/>
        </w:r>
        <w:r w:rsidR="00691CF7">
          <w:rPr>
            <w:noProof/>
            <w:webHidden/>
          </w:rPr>
          <w:t>38</w:t>
        </w:r>
        <w:r w:rsidR="00691CF7">
          <w:rPr>
            <w:noProof/>
            <w:webHidden/>
          </w:rPr>
          <w:fldChar w:fldCharType="end"/>
        </w:r>
      </w:hyperlink>
    </w:p>
    <w:p w14:paraId="3A5E1FCE" w14:textId="7003DC1A" w:rsidR="00691CF7" w:rsidRDefault="00545851">
      <w:pPr>
        <w:pStyle w:val="TableofFigures"/>
        <w:tabs>
          <w:tab w:val="right" w:leader="dot" w:pos="9350"/>
        </w:tabs>
        <w:rPr>
          <w:rFonts w:asciiTheme="minorHAnsi" w:eastAsiaTheme="minorEastAsia" w:hAnsiTheme="minorHAnsi"/>
          <w:noProof/>
          <w:sz w:val="22"/>
          <w:lang w:val="en-KE" w:eastAsia="en-KE"/>
        </w:rPr>
      </w:pPr>
      <w:hyperlink w:anchor="_Toc94467713" w:history="1">
        <w:r w:rsidR="00691CF7" w:rsidRPr="00DC4898">
          <w:rPr>
            <w:rStyle w:val="Hyperlink"/>
            <w:noProof/>
          </w:rPr>
          <w:t>Figure 6.4:Signup Form</w:t>
        </w:r>
        <w:r w:rsidR="00691CF7">
          <w:rPr>
            <w:noProof/>
            <w:webHidden/>
          </w:rPr>
          <w:tab/>
        </w:r>
        <w:r w:rsidR="00691CF7">
          <w:rPr>
            <w:noProof/>
            <w:webHidden/>
          </w:rPr>
          <w:fldChar w:fldCharType="begin"/>
        </w:r>
        <w:r w:rsidR="00691CF7">
          <w:rPr>
            <w:noProof/>
            <w:webHidden/>
          </w:rPr>
          <w:instrText xml:space="preserve"> PAGEREF _Toc94467713 \h </w:instrText>
        </w:r>
        <w:r w:rsidR="00691CF7">
          <w:rPr>
            <w:noProof/>
            <w:webHidden/>
          </w:rPr>
        </w:r>
        <w:r w:rsidR="00691CF7">
          <w:rPr>
            <w:noProof/>
            <w:webHidden/>
          </w:rPr>
          <w:fldChar w:fldCharType="separate"/>
        </w:r>
        <w:r w:rsidR="00691CF7">
          <w:rPr>
            <w:noProof/>
            <w:webHidden/>
          </w:rPr>
          <w:t>39</w:t>
        </w:r>
        <w:r w:rsidR="00691CF7">
          <w:rPr>
            <w:noProof/>
            <w:webHidden/>
          </w:rPr>
          <w:fldChar w:fldCharType="end"/>
        </w:r>
      </w:hyperlink>
    </w:p>
    <w:p w14:paraId="47F6F575" w14:textId="2320807C" w:rsidR="00691CF7" w:rsidRDefault="00545851">
      <w:pPr>
        <w:pStyle w:val="TableofFigures"/>
        <w:tabs>
          <w:tab w:val="right" w:leader="dot" w:pos="9350"/>
        </w:tabs>
        <w:rPr>
          <w:rFonts w:asciiTheme="minorHAnsi" w:eastAsiaTheme="minorEastAsia" w:hAnsiTheme="minorHAnsi"/>
          <w:noProof/>
          <w:sz w:val="22"/>
          <w:lang w:val="en-KE" w:eastAsia="en-KE"/>
        </w:rPr>
      </w:pPr>
      <w:hyperlink w:anchor="_Toc94467714" w:history="1">
        <w:r w:rsidR="00691CF7" w:rsidRPr="00DC4898">
          <w:rPr>
            <w:rStyle w:val="Hyperlink"/>
            <w:noProof/>
          </w:rPr>
          <w:t>Figure 6.5:Login Form</w:t>
        </w:r>
        <w:r w:rsidR="00691CF7">
          <w:rPr>
            <w:noProof/>
            <w:webHidden/>
          </w:rPr>
          <w:tab/>
        </w:r>
        <w:r w:rsidR="00691CF7">
          <w:rPr>
            <w:noProof/>
            <w:webHidden/>
          </w:rPr>
          <w:fldChar w:fldCharType="begin"/>
        </w:r>
        <w:r w:rsidR="00691CF7">
          <w:rPr>
            <w:noProof/>
            <w:webHidden/>
          </w:rPr>
          <w:instrText xml:space="preserve"> PAGEREF _Toc94467714 \h </w:instrText>
        </w:r>
        <w:r w:rsidR="00691CF7">
          <w:rPr>
            <w:noProof/>
            <w:webHidden/>
          </w:rPr>
        </w:r>
        <w:r w:rsidR="00691CF7">
          <w:rPr>
            <w:noProof/>
            <w:webHidden/>
          </w:rPr>
          <w:fldChar w:fldCharType="separate"/>
        </w:r>
        <w:r w:rsidR="00691CF7">
          <w:rPr>
            <w:noProof/>
            <w:webHidden/>
          </w:rPr>
          <w:t>40</w:t>
        </w:r>
        <w:r w:rsidR="00691CF7">
          <w:rPr>
            <w:noProof/>
            <w:webHidden/>
          </w:rPr>
          <w:fldChar w:fldCharType="end"/>
        </w:r>
      </w:hyperlink>
    </w:p>
    <w:p w14:paraId="68335840" w14:textId="2B0494DC" w:rsidR="00691CF7" w:rsidRDefault="00545851">
      <w:pPr>
        <w:pStyle w:val="TableofFigures"/>
        <w:tabs>
          <w:tab w:val="right" w:leader="dot" w:pos="9350"/>
        </w:tabs>
        <w:rPr>
          <w:rFonts w:asciiTheme="minorHAnsi" w:eastAsiaTheme="minorEastAsia" w:hAnsiTheme="minorHAnsi"/>
          <w:noProof/>
          <w:sz w:val="22"/>
          <w:lang w:val="en-KE" w:eastAsia="en-KE"/>
        </w:rPr>
      </w:pPr>
      <w:hyperlink w:anchor="_Toc94467715" w:history="1">
        <w:r w:rsidR="00691CF7" w:rsidRPr="00DC4898">
          <w:rPr>
            <w:rStyle w:val="Hyperlink"/>
            <w:noProof/>
          </w:rPr>
          <w:t>Figure 6.6: Landing page</w:t>
        </w:r>
        <w:r w:rsidR="00691CF7">
          <w:rPr>
            <w:noProof/>
            <w:webHidden/>
          </w:rPr>
          <w:tab/>
        </w:r>
        <w:r w:rsidR="00691CF7">
          <w:rPr>
            <w:noProof/>
            <w:webHidden/>
          </w:rPr>
          <w:fldChar w:fldCharType="begin"/>
        </w:r>
        <w:r w:rsidR="00691CF7">
          <w:rPr>
            <w:noProof/>
            <w:webHidden/>
          </w:rPr>
          <w:instrText xml:space="preserve"> PAGEREF _Toc94467715 \h </w:instrText>
        </w:r>
        <w:r w:rsidR="00691CF7">
          <w:rPr>
            <w:noProof/>
            <w:webHidden/>
          </w:rPr>
        </w:r>
        <w:r w:rsidR="00691CF7">
          <w:rPr>
            <w:noProof/>
            <w:webHidden/>
          </w:rPr>
          <w:fldChar w:fldCharType="separate"/>
        </w:r>
        <w:r w:rsidR="00691CF7">
          <w:rPr>
            <w:noProof/>
            <w:webHidden/>
          </w:rPr>
          <w:t>41</w:t>
        </w:r>
        <w:r w:rsidR="00691CF7">
          <w:rPr>
            <w:noProof/>
            <w:webHidden/>
          </w:rPr>
          <w:fldChar w:fldCharType="end"/>
        </w:r>
      </w:hyperlink>
    </w:p>
    <w:p w14:paraId="14CD8BC9" w14:textId="33E2C11F" w:rsidR="00691CF7" w:rsidRDefault="00545851">
      <w:pPr>
        <w:pStyle w:val="TableofFigures"/>
        <w:tabs>
          <w:tab w:val="right" w:leader="dot" w:pos="9350"/>
        </w:tabs>
        <w:rPr>
          <w:rFonts w:asciiTheme="minorHAnsi" w:eastAsiaTheme="minorEastAsia" w:hAnsiTheme="minorHAnsi"/>
          <w:noProof/>
          <w:sz w:val="22"/>
          <w:lang w:val="en-KE" w:eastAsia="en-KE"/>
        </w:rPr>
      </w:pPr>
      <w:hyperlink w:anchor="_Toc94467716" w:history="1">
        <w:r w:rsidR="00691CF7" w:rsidRPr="00DC4898">
          <w:rPr>
            <w:rStyle w:val="Hyperlink"/>
            <w:noProof/>
          </w:rPr>
          <w:t>Figure 6.7:Admin Panel</w:t>
        </w:r>
        <w:r w:rsidR="00691CF7">
          <w:rPr>
            <w:noProof/>
            <w:webHidden/>
          </w:rPr>
          <w:tab/>
        </w:r>
        <w:r w:rsidR="00691CF7">
          <w:rPr>
            <w:noProof/>
            <w:webHidden/>
          </w:rPr>
          <w:fldChar w:fldCharType="begin"/>
        </w:r>
        <w:r w:rsidR="00691CF7">
          <w:rPr>
            <w:noProof/>
            <w:webHidden/>
          </w:rPr>
          <w:instrText xml:space="preserve"> PAGEREF _Toc94467716 \h </w:instrText>
        </w:r>
        <w:r w:rsidR="00691CF7">
          <w:rPr>
            <w:noProof/>
            <w:webHidden/>
          </w:rPr>
        </w:r>
        <w:r w:rsidR="00691CF7">
          <w:rPr>
            <w:noProof/>
            <w:webHidden/>
          </w:rPr>
          <w:fldChar w:fldCharType="separate"/>
        </w:r>
        <w:r w:rsidR="00691CF7">
          <w:rPr>
            <w:noProof/>
            <w:webHidden/>
          </w:rPr>
          <w:t>41</w:t>
        </w:r>
        <w:r w:rsidR="00691CF7">
          <w:rPr>
            <w:noProof/>
            <w:webHidden/>
          </w:rPr>
          <w:fldChar w:fldCharType="end"/>
        </w:r>
      </w:hyperlink>
    </w:p>
    <w:p w14:paraId="2C784D27" w14:textId="1F42630A" w:rsidR="00691CF7" w:rsidRDefault="00545851">
      <w:pPr>
        <w:pStyle w:val="TableofFigures"/>
        <w:tabs>
          <w:tab w:val="right" w:leader="dot" w:pos="9350"/>
        </w:tabs>
        <w:rPr>
          <w:rFonts w:asciiTheme="minorHAnsi" w:eastAsiaTheme="minorEastAsia" w:hAnsiTheme="minorHAnsi"/>
          <w:noProof/>
          <w:sz w:val="22"/>
          <w:lang w:val="en-KE" w:eastAsia="en-KE"/>
        </w:rPr>
      </w:pPr>
      <w:hyperlink w:anchor="_Toc94467717" w:history="1">
        <w:r w:rsidR="00691CF7" w:rsidRPr="00DC4898">
          <w:rPr>
            <w:rStyle w:val="Hyperlink"/>
            <w:noProof/>
          </w:rPr>
          <w:t>Figure 6.8:Found Items Form</w:t>
        </w:r>
        <w:r w:rsidR="00691CF7">
          <w:rPr>
            <w:noProof/>
            <w:webHidden/>
          </w:rPr>
          <w:tab/>
        </w:r>
        <w:r w:rsidR="00691CF7">
          <w:rPr>
            <w:noProof/>
            <w:webHidden/>
          </w:rPr>
          <w:fldChar w:fldCharType="begin"/>
        </w:r>
        <w:r w:rsidR="00691CF7">
          <w:rPr>
            <w:noProof/>
            <w:webHidden/>
          </w:rPr>
          <w:instrText xml:space="preserve"> PAGEREF _Toc94467717 \h </w:instrText>
        </w:r>
        <w:r w:rsidR="00691CF7">
          <w:rPr>
            <w:noProof/>
            <w:webHidden/>
          </w:rPr>
        </w:r>
        <w:r w:rsidR="00691CF7">
          <w:rPr>
            <w:noProof/>
            <w:webHidden/>
          </w:rPr>
          <w:fldChar w:fldCharType="separate"/>
        </w:r>
        <w:r w:rsidR="00691CF7">
          <w:rPr>
            <w:noProof/>
            <w:webHidden/>
          </w:rPr>
          <w:t>42</w:t>
        </w:r>
        <w:r w:rsidR="00691CF7">
          <w:rPr>
            <w:noProof/>
            <w:webHidden/>
          </w:rPr>
          <w:fldChar w:fldCharType="end"/>
        </w:r>
      </w:hyperlink>
    </w:p>
    <w:p w14:paraId="1E348E50" w14:textId="52FB6781" w:rsidR="00691CF7" w:rsidRDefault="00545851">
      <w:pPr>
        <w:pStyle w:val="TableofFigures"/>
        <w:tabs>
          <w:tab w:val="right" w:leader="dot" w:pos="9350"/>
        </w:tabs>
        <w:rPr>
          <w:rFonts w:asciiTheme="minorHAnsi" w:eastAsiaTheme="minorEastAsia" w:hAnsiTheme="minorHAnsi"/>
          <w:noProof/>
          <w:sz w:val="22"/>
          <w:lang w:val="en-KE" w:eastAsia="en-KE"/>
        </w:rPr>
      </w:pPr>
      <w:hyperlink w:anchor="_Toc94467718" w:history="1">
        <w:r w:rsidR="00691CF7" w:rsidRPr="00DC4898">
          <w:rPr>
            <w:rStyle w:val="Hyperlink"/>
            <w:noProof/>
          </w:rPr>
          <w:t>Figure 6.9:Lost items</w:t>
        </w:r>
        <w:r w:rsidR="00691CF7">
          <w:rPr>
            <w:noProof/>
            <w:webHidden/>
          </w:rPr>
          <w:tab/>
        </w:r>
        <w:r w:rsidR="00691CF7">
          <w:rPr>
            <w:noProof/>
            <w:webHidden/>
          </w:rPr>
          <w:fldChar w:fldCharType="begin"/>
        </w:r>
        <w:r w:rsidR="00691CF7">
          <w:rPr>
            <w:noProof/>
            <w:webHidden/>
          </w:rPr>
          <w:instrText xml:space="preserve"> PAGEREF _Toc94467718 \h </w:instrText>
        </w:r>
        <w:r w:rsidR="00691CF7">
          <w:rPr>
            <w:noProof/>
            <w:webHidden/>
          </w:rPr>
        </w:r>
        <w:r w:rsidR="00691CF7">
          <w:rPr>
            <w:noProof/>
            <w:webHidden/>
          </w:rPr>
          <w:fldChar w:fldCharType="separate"/>
        </w:r>
        <w:r w:rsidR="00691CF7">
          <w:rPr>
            <w:noProof/>
            <w:webHidden/>
          </w:rPr>
          <w:t>43</w:t>
        </w:r>
        <w:r w:rsidR="00691CF7">
          <w:rPr>
            <w:noProof/>
            <w:webHidden/>
          </w:rPr>
          <w:fldChar w:fldCharType="end"/>
        </w:r>
      </w:hyperlink>
    </w:p>
    <w:p w14:paraId="61444EEE" w14:textId="3AEA5C6E" w:rsidR="00691CF7" w:rsidRDefault="00545851">
      <w:pPr>
        <w:pStyle w:val="TableofFigures"/>
        <w:tabs>
          <w:tab w:val="right" w:leader="dot" w:pos="9350"/>
        </w:tabs>
        <w:rPr>
          <w:rFonts w:asciiTheme="minorHAnsi" w:eastAsiaTheme="minorEastAsia" w:hAnsiTheme="minorHAnsi"/>
          <w:noProof/>
          <w:sz w:val="22"/>
          <w:lang w:val="en-KE" w:eastAsia="en-KE"/>
        </w:rPr>
      </w:pPr>
      <w:hyperlink w:anchor="_Toc94467719" w:history="1">
        <w:r w:rsidR="00691CF7" w:rsidRPr="00DC4898">
          <w:rPr>
            <w:rStyle w:val="Hyperlink"/>
            <w:noProof/>
          </w:rPr>
          <w:t>Figure 6.10:Display of all lost and found items</w:t>
        </w:r>
        <w:r w:rsidR="00691CF7">
          <w:rPr>
            <w:noProof/>
            <w:webHidden/>
          </w:rPr>
          <w:tab/>
        </w:r>
        <w:r w:rsidR="00691CF7">
          <w:rPr>
            <w:noProof/>
            <w:webHidden/>
          </w:rPr>
          <w:fldChar w:fldCharType="begin"/>
        </w:r>
        <w:r w:rsidR="00691CF7">
          <w:rPr>
            <w:noProof/>
            <w:webHidden/>
          </w:rPr>
          <w:instrText xml:space="preserve"> PAGEREF _Toc94467719 \h </w:instrText>
        </w:r>
        <w:r w:rsidR="00691CF7">
          <w:rPr>
            <w:noProof/>
            <w:webHidden/>
          </w:rPr>
        </w:r>
        <w:r w:rsidR="00691CF7">
          <w:rPr>
            <w:noProof/>
            <w:webHidden/>
          </w:rPr>
          <w:fldChar w:fldCharType="separate"/>
        </w:r>
        <w:r w:rsidR="00691CF7">
          <w:rPr>
            <w:noProof/>
            <w:webHidden/>
          </w:rPr>
          <w:t>43</w:t>
        </w:r>
        <w:r w:rsidR="00691CF7">
          <w:rPr>
            <w:noProof/>
            <w:webHidden/>
          </w:rPr>
          <w:fldChar w:fldCharType="end"/>
        </w:r>
      </w:hyperlink>
    </w:p>
    <w:p w14:paraId="1494DF53" w14:textId="5BCC6FD0" w:rsidR="00691CF7" w:rsidRDefault="00545851">
      <w:pPr>
        <w:pStyle w:val="TableofFigures"/>
        <w:tabs>
          <w:tab w:val="right" w:leader="dot" w:pos="9350"/>
        </w:tabs>
        <w:rPr>
          <w:rFonts w:asciiTheme="minorHAnsi" w:eastAsiaTheme="minorEastAsia" w:hAnsiTheme="minorHAnsi"/>
          <w:noProof/>
          <w:sz w:val="22"/>
          <w:lang w:val="en-KE" w:eastAsia="en-KE"/>
        </w:rPr>
      </w:pPr>
      <w:hyperlink w:anchor="_Toc94467720" w:history="1">
        <w:r w:rsidR="00691CF7" w:rsidRPr="00DC4898">
          <w:rPr>
            <w:rStyle w:val="Hyperlink"/>
            <w:noProof/>
          </w:rPr>
          <w:t>Figure 6.11:PDF converter of reports</w:t>
        </w:r>
        <w:r w:rsidR="00691CF7">
          <w:rPr>
            <w:noProof/>
            <w:webHidden/>
          </w:rPr>
          <w:tab/>
        </w:r>
        <w:r w:rsidR="00691CF7">
          <w:rPr>
            <w:noProof/>
            <w:webHidden/>
          </w:rPr>
          <w:fldChar w:fldCharType="begin"/>
        </w:r>
        <w:r w:rsidR="00691CF7">
          <w:rPr>
            <w:noProof/>
            <w:webHidden/>
          </w:rPr>
          <w:instrText xml:space="preserve"> PAGEREF _Toc94467720 \h </w:instrText>
        </w:r>
        <w:r w:rsidR="00691CF7">
          <w:rPr>
            <w:noProof/>
            <w:webHidden/>
          </w:rPr>
        </w:r>
        <w:r w:rsidR="00691CF7">
          <w:rPr>
            <w:noProof/>
            <w:webHidden/>
          </w:rPr>
          <w:fldChar w:fldCharType="separate"/>
        </w:r>
        <w:r w:rsidR="00691CF7">
          <w:rPr>
            <w:noProof/>
            <w:webHidden/>
          </w:rPr>
          <w:t>44</w:t>
        </w:r>
        <w:r w:rsidR="00691CF7">
          <w:rPr>
            <w:noProof/>
            <w:webHidden/>
          </w:rPr>
          <w:fldChar w:fldCharType="end"/>
        </w:r>
      </w:hyperlink>
    </w:p>
    <w:p w14:paraId="2E4824FB" w14:textId="4A11C067" w:rsidR="00691CF7" w:rsidRDefault="00545851">
      <w:pPr>
        <w:pStyle w:val="TableofFigures"/>
        <w:tabs>
          <w:tab w:val="right" w:leader="dot" w:pos="9350"/>
        </w:tabs>
        <w:rPr>
          <w:rFonts w:asciiTheme="minorHAnsi" w:eastAsiaTheme="minorEastAsia" w:hAnsiTheme="minorHAnsi"/>
          <w:noProof/>
          <w:sz w:val="22"/>
          <w:lang w:val="en-KE" w:eastAsia="en-KE"/>
        </w:rPr>
      </w:pPr>
      <w:hyperlink w:anchor="_Toc94467721" w:history="1">
        <w:r w:rsidR="00691CF7" w:rsidRPr="00DC4898">
          <w:rPr>
            <w:rStyle w:val="Hyperlink"/>
            <w:noProof/>
          </w:rPr>
          <w:t>Figure 6.12:Feedback(chat box)</w:t>
        </w:r>
        <w:r w:rsidR="00691CF7">
          <w:rPr>
            <w:noProof/>
            <w:webHidden/>
          </w:rPr>
          <w:tab/>
        </w:r>
        <w:r w:rsidR="00691CF7">
          <w:rPr>
            <w:noProof/>
            <w:webHidden/>
          </w:rPr>
          <w:fldChar w:fldCharType="begin"/>
        </w:r>
        <w:r w:rsidR="00691CF7">
          <w:rPr>
            <w:noProof/>
            <w:webHidden/>
          </w:rPr>
          <w:instrText xml:space="preserve"> PAGEREF _Toc94467721 \h </w:instrText>
        </w:r>
        <w:r w:rsidR="00691CF7">
          <w:rPr>
            <w:noProof/>
            <w:webHidden/>
          </w:rPr>
        </w:r>
        <w:r w:rsidR="00691CF7">
          <w:rPr>
            <w:noProof/>
            <w:webHidden/>
          </w:rPr>
          <w:fldChar w:fldCharType="separate"/>
        </w:r>
        <w:r w:rsidR="00691CF7">
          <w:rPr>
            <w:noProof/>
            <w:webHidden/>
          </w:rPr>
          <w:t>45</w:t>
        </w:r>
        <w:r w:rsidR="00691CF7">
          <w:rPr>
            <w:noProof/>
            <w:webHidden/>
          </w:rPr>
          <w:fldChar w:fldCharType="end"/>
        </w:r>
      </w:hyperlink>
    </w:p>
    <w:p w14:paraId="21EF8496" w14:textId="20BF8302" w:rsidR="009359B0" w:rsidRDefault="00B86842" w:rsidP="00090E28">
      <w:pPr>
        <w:pStyle w:val="mine"/>
      </w:pPr>
      <w:r>
        <w:rPr>
          <w:rStyle w:val="Strong"/>
        </w:rPr>
        <w:fldChar w:fldCharType="end"/>
      </w:r>
      <w:r w:rsidRPr="00B86842">
        <w:rPr>
          <w:rStyle w:val="Strong"/>
        </w:rPr>
        <w:br w:type="page"/>
      </w:r>
      <w:bookmarkStart w:id="15" w:name="_Toc94466731"/>
      <w:r w:rsidR="009359B0" w:rsidRPr="009359B0">
        <w:lastRenderedPageBreak/>
        <w:t>List of Tables</w:t>
      </w:r>
      <w:bookmarkEnd w:id="15"/>
    </w:p>
    <w:p w14:paraId="7FCAE40D" w14:textId="4B62D00C" w:rsidR="009359B0" w:rsidRDefault="009359B0">
      <w:pPr>
        <w:pStyle w:val="TableofFigures"/>
        <w:tabs>
          <w:tab w:val="right" w:leader="dot" w:pos="9350"/>
        </w:tabs>
        <w:rPr>
          <w:rFonts w:asciiTheme="minorHAnsi" w:eastAsiaTheme="minorEastAsia" w:hAnsiTheme="minorHAnsi"/>
          <w:noProof/>
          <w:sz w:val="22"/>
          <w:lang w:val="en-KE" w:eastAsia="en-KE"/>
        </w:rPr>
      </w:pPr>
      <w:r>
        <w:fldChar w:fldCharType="begin"/>
      </w:r>
      <w:r>
        <w:instrText xml:space="preserve"> TOC \h \z \c "Table" </w:instrText>
      </w:r>
      <w:r>
        <w:fldChar w:fldCharType="separate"/>
      </w:r>
      <w:hyperlink w:anchor="_Toc94466696" w:history="1">
        <w:r w:rsidRPr="004B0EDF">
          <w:rPr>
            <w:rStyle w:val="Hyperlink"/>
            <w:noProof/>
          </w:rPr>
          <w:t>Table 4.1: Functional Requirements</w:t>
        </w:r>
        <w:r>
          <w:rPr>
            <w:noProof/>
            <w:webHidden/>
          </w:rPr>
          <w:tab/>
        </w:r>
        <w:r>
          <w:rPr>
            <w:noProof/>
            <w:webHidden/>
          </w:rPr>
          <w:fldChar w:fldCharType="begin"/>
        </w:r>
        <w:r>
          <w:rPr>
            <w:noProof/>
            <w:webHidden/>
          </w:rPr>
          <w:instrText xml:space="preserve"> PAGEREF _Toc94466696 \h </w:instrText>
        </w:r>
        <w:r>
          <w:rPr>
            <w:noProof/>
            <w:webHidden/>
          </w:rPr>
        </w:r>
        <w:r>
          <w:rPr>
            <w:noProof/>
            <w:webHidden/>
          </w:rPr>
          <w:fldChar w:fldCharType="separate"/>
        </w:r>
        <w:r>
          <w:rPr>
            <w:noProof/>
            <w:webHidden/>
          </w:rPr>
          <w:t>20</w:t>
        </w:r>
        <w:r>
          <w:rPr>
            <w:noProof/>
            <w:webHidden/>
          </w:rPr>
          <w:fldChar w:fldCharType="end"/>
        </w:r>
      </w:hyperlink>
    </w:p>
    <w:p w14:paraId="259BCC19" w14:textId="161A141C" w:rsidR="009359B0" w:rsidRDefault="00545851">
      <w:pPr>
        <w:pStyle w:val="TableofFigures"/>
        <w:tabs>
          <w:tab w:val="right" w:leader="dot" w:pos="9350"/>
        </w:tabs>
        <w:rPr>
          <w:rFonts w:asciiTheme="minorHAnsi" w:eastAsiaTheme="minorEastAsia" w:hAnsiTheme="minorHAnsi"/>
          <w:noProof/>
          <w:sz w:val="22"/>
          <w:lang w:val="en-KE" w:eastAsia="en-KE"/>
        </w:rPr>
      </w:pPr>
      <w:hyperlink w:anchor="_Toc94466697" w:history="1">
        <w:r w:rsidR="009359B0" w:rsidRPr="004B0EDF">
          <w:rPr>
            <w:rStyle w:val="Hyperlink"/>
            <w:noProof/>
          </w:rPr>
          <w:t>Table 4.2:Non-Functional Requirements</w:t>
        </w:r>
        <w:r w:rsidR="009359B0">
          <w:rPr>
            <w:noProof/>
            <w:webHidden/>
          </w:rPr>
          <w:tab/>
        </w:r>
        <w:r w:rsidR="009359B0">
          <w:rPr>
            <w:noProof/>
            <w:webHidden/>
          </w:rPr>
          <w:fldChar w:fldCharType="begin"/>
        </w:r>
        <w:r w:rsidR="009359B0">
          <w:rPr>
            <w:noProof/>
            <w:webHidden/>
          </w:rPr>
          <w:instrText xml:space="preserve"> PAGEREF _Toc94466697 \h </w:instrText>
        </w:r>
        <w:r w:rsidR="009359B0">
          <w:rPr>
            <w:noProof/>
            <w:webHidden/>
          </w:rPr>
        </w:r>
        <w:r w:rsidR="009359B0">
          <w:rPr>
            <w:noProof/>
            <w:webHidden/>
          </w:rPr>
          <w:fldChar w:fldCharType="separate"/>
        </w:r>
        <w:r w:rsidR="009359B0">
          <w:rPr>
            <w:noProof/>
            <w:webHidden/>
          </w:rPr>
          <w:t>21</w:t>
        </w:r>
        <w:r w:rsidR="009359B0">
          <w:rPr>
            <w:noProof/>
            <w:webHidden/>
          </w:rPr>
          <w:fldChar w:fldCharType="end"/>
        </w:r>
      </w:hyperlink>
    </w:p>
    <w:p w14:paraId="3BBC53A7" w14:textId="64F19AD8" w:rsidR="009359B0" w:rsidRPr="009359B0" w:rsidRDefault="009359B0" w:rsidP="009359B0">
      <w:r>
        <w:fldChar w:fldCharType="end"/>
      </w:r>
      <w:r w:rsidRPr="009359B0">
        <w:br w:type="page"/>
      </w:r>
    </w:p>
    <w:p w14:paraId="02C5F680" w14:textId="44F8C02C" w:rsidR="00B86842" w:rsidRPr="007F5584" w:rsidRDefault="00B86842" w:rsidP="00C075AD">
      <w:pPr>
        <w:pStyle w:val="mine"/>
        <w:spacing w:line="360" w:lineRule="auto"/>
        <w:rPr>
          <w:rStyle w:val="Strong"/>
          <w:b/>
          <w:bCs w:val="0"/>
        </w:rPr>
      </w:pPr>
      <w:bookmarkStart w:id="16" w:name="_Toc94466732"/>
      <w:r w:rsidRPr="007F5584">
        <w:rPr>
          <w:rStyle w:val="Strong"/>
          <w:b/>
          <w:bCs w:val="0"/>
        </w:rPr>
        <w:lastRenderedPageBreak/>
        <w:t>List Of Abbreviations</w:t>
      </w:r>
      <w:bookmarkEnd w:id="16"/>
    </w:p>
    <w:p w14:paraId="18853111" w14:textId="4523B1F8" w:rsidR="00B86842" w:rsidRDefault="00B86842" w:rsidP="00C075AD">
      <w:pPr>
        <w:spacing w:line="360" w:lineRule="auto"/>
        <w:rPr>
          <w:rStyle w:val="Strong"/>
          <w:b w:val="0"/>
          <w:bCs w:val="0"/>
        </w:rPr>
      </w:pPr>
      <w:r w:rsidRPr="00B86842">
        <w:rPr>
          <w:rStyle w:val="Strong"/>
          <w:b w:val="0"/>
          <w:bCs w:val="0"/>
        </w:rPr>
        <w:t>LFC -- Lost &amp; Found Center</w:t>
      </w:r>
    </w:p>
    <w:p w14:paraId="1CC8383F" w14:textId="77777777" w:rsidR="00CC2010" w:rsidRPr="00DB4639" w:rsidRDefault="00CC2010" w:rsidP="00C075AD">
      <w:pPr>
        <w:spacing w:line="360" w:lineRule="auto"/>
        <w:rPr>
          <w:rFonts w:cs="Times New Roman"/>
          <w:szCs w:val="24"/>
        </w:rPr>
      </w:pPr>
      <w:r>
        <w:rPr>
          <w:rFonts w:cs="Times New Roman"/>
          <w:szCs w:val="24"/>
        </w:rPr>
        <w:t>HTML – Hyper Text Makeup Language</w:t>
      </w:r>
    </w:p>
    <w:p w14:paraId="6F15216D" w14:textId="77777777" w:rsidR="00CC2010" w:rsidRDefault="00CC2010" w:rsidP="00C075AD">
      <w:pPr>
        <w:spacing w:line="360" w:lineRule="auto"/>
        <w:rPr>
          <w:rFonts w:cs="Times New Roman"/>
          <w:bCs/>
          <w:color w:val="222222"/>
          <w:shd w:val="clear" w:color="auto" w:fill="FFFFFF"/>
        </w:rPr>
      </w:pPr>
      <w:r>
        <w:rPr>
          <w:rFonts w:cs="Times New Roman"/>
          <w:szCs w:val="24"/>
        </w:rPr>
        <w:t xml:space="preserve">PHP – </w:t>
      </w:r>
      <w:r w:rsidRPr="00B55C02">
        <w:rPr>
          <w:rFonts w:cs="Times New Roman"/>
          <w:bCs/>
          <w:color w:val="222222"/>
          <w:shd w:val="clear" w:color="auto" w:fill="FFFFFF"/>
        </w:rPr>
        <w:t>Personal Home Page</w:t>
      </w:r>
    </w:p>
    <w:p w14:paraId="18B052BA" w14:textId="77777777" w:rsidR="00CC2010" w:rsidRDefault="00CC2010" w:rsidP="00C075AD">
      <w:pPr>
        <w:spacing w:line="360" w:lineRule="auto"/>
        <w:rPr>
          <w:rFonts w:cs="Times New Roman"/>
          <w:szCs w:val="24"/>
        </w:rPr>
      </w:pPr>
      <w:r>
        <w:rPr>
          <w:rFonts w:cs="Times New Roman"/>
          <w:szCs w:val="24"/>
        </w:rPr>
        <w:t>SQL – Structure Query Language</w:t>
      </w:r>
    </w:p>
    <w:p w14:paraId="056F6026" w14:textId="3F62746D" w:rsidR="00CC2010" w:rsidRPr="00B86842" w:rsidRDefault="00CC2010" w:rsidP="00C075AD">
      <w:pPr>
        <w:spacing w:line="360" w:lineRule="auto"/>
        <w:rPr>
          <w:rStyle w:val="Strong"/>
          <w:b w:val="0"/>
          <w:bCs w:val="0"/>
        </w:rPr>
      </w:pPr>
      <w:r>
        <w:rPr>
          <w:rFonts w:cs="Times New Roman"/>
          <w:szCs w:val="24"/>
        </w:rPr>
        <w:t>XAMPP – Cross-Platform Apache MySQL PHP Perl</w:t>
      </w:r>
    </w:p>
    <w:p w14:paraId="4104D0C8" w14:textId="77777777" w:rsidR="00B86842" w:rsidRPr="00B86842" w:rsidRDefault="00B86842" w:rsidP="00C075AD">
      <w:pPr>
        <w:spacing w:line="360" w:lineRule="auto"/>
        <w:rPr>
          <w:rStyle w:val="Strong"/>
        </w:rPr>
      </w:pPr>
    </w:p>
    <w:p w14:paraId="4C98442F" w14:textId="77777777" w:rsidR="00B86842" w:rsidRPr="00B86842" w:rsidRDefault="00B86842" w:rsidP="00C075AD">
      <w:pPr>
        <w:spacing w:line="360" w:lineRule="auto"/>
        <w:sectPr w:rsidR="00B86842" w:rsidRPr="00B86842" w:rsidSect="00B86842">
          <w:footerReference w:type="default" r:id="rId16"/>
          <w:footerReference w:type="first" r:id="rId17"/>
          <w:pgSz w:w="12240" w:h="15840"/>
          <w:pgMar w:top="1440" w:right="1440" w:bottom="1440" w:left="1440" w:header="708" w:footer="708" w:gutter="0"/>
          <w:pgNumType w:fmt="lowerRoman" w:start="3"/>
          <w:cols w:space="708"/>
          <w:titlePg/>
          <w:docGrid w:linePitch="360"/>
        </w:sectPr>
      </w:pPr>
    </w:p>
    <w:p w14:paraId="3731F1FA" w14:textId="73B2416F" w:rsidR="000D1746" w:rsidRPr="00AC6D82" w:rsidRDefault="000D1746" w:rsidP="00C075AD">
      <w:pPr>
        <w:pStyle w:val="Heading1"/>
        <w:spacing w:line="360" w:lineRule="auto"/>
      </w:pPr>
      <w:bookmarkStart w:id="17" w:name="_Toc94466733"/>
      <w:r w:rsidRPr="00AC6D82">
        <w:lastRenderedPageBreak/>
        <w:t>Introduction</w:t>
      </w:r>
      <w:bookmarkEnd w:id="17"/>
    </w:p>
    <w:p w14:paraId="69606C97" w14:textId="5781CA07" w:rsidR="000D1746" w:rsidRPr="00AC6D82" w:rsidRDefault="000D1746" w:rsidP="00C075AD">
      <w:pPr>
        <w:pStyle w:val="Heading2"/>
        <w:spacing w:line="360" w:lineRule="auto"/>
      </w:pPr>
      <w:bookmarkStart w:id="18" w:name="_Toc94466734"/>
      <w:r w:rsidRPr="00AC6D82">
        <w:t>Background</w:t>
      </w:r>
      <w:bookmarkEnd w:id="18"/>
    </w:p>
    <w:p w14:paraId="4A080542" w14:textId="20A96C4F" w:rsidR="008073B7" w:rsidRPr="00AC6D82" w:rsidRDefault="008073B7" w:rsidP="00C075AD">
      <w:pPr>
        <w:spacing w:line="360" w:lineRule="auto"/>
        <w:jc w:val="both"/>
        <w:rPr>
          <w:rFonts w:cs="Times New Roman"/>
          <w:szCs w:val="24"/>
        </w:rPr>
      </w:pPr>
      <w:r w:rsidRPr="00AC6D82">
        <w:rPr>
          <w:rFonts w:cs="Times New Roman"/>
          <w:szCs w:val="24"/>
        </w:rPr>
        <w:t xml:space="preserve">As long as theft is an issue, and man is to error there will always be a case of lost property. As indicated in the Kenya annual statistics crime report of 2018 states that </w:t>
      </w:r>
      <w:r w:rsidR="00802A20" w:rsidRPr="00AC6D82">
        <w:rPr>
          <w:rFonts w:cs="Times New Roman"/>
          <w:szCs w:val="24"/>
        </w:rPr>
        <w:t>18.4% of the crime committed in Kenya are robbery and theft which we know this involves taking of people’s properties.</w:t>
      </w:r>
      <w:sdt>
        <w:sdtPr>
          <w:rPr>
            <w:rFonts w:cs="Times New Roman"/>
            <w:szCs w:val="24"/>
          </w:rPr>
          <w:id w:val="-1612978871"/>
          <w:citation/>
        </w:sdtPr>
        <w:sdtEndPr/>
        <w:sdtContent>
          <w:r w:rsidR="00802A20" w:rsidRPr="00AC6D82">
            <w:rPr>
              <w:rFonts w:cs="Times New Roman"/>
              <w:szCs w:val="24"/>
            </w:rPr>
            <w:fldChar w:fldCharType="begin"/>
          </w:r>
          <w:r w:rsidR="00802A20" w:rsidRPr="00AC6D82">
            <w:rPr>
              <w:rFonts w:cs="Times New Roman"/>
              <w:szCs w:val="24"/>
            </w:rPr>
            <w:instrText xml:space="preserve"> CITATION ken18 \l 1033 </w:instrText>
          </w:r>
          <w:r w:rsidR="00802A20" w:rsidRPr="00AC6D82">
            <w:rPr>
              <w:rFonts w:cs="Times New Roman"/>
              <w:szCs w:val="24"/>
            </w:rPr>
            <w:fldChar w:fldCharType="separate"/>
          </w:r>
          <w:r w:rsidR="00C55F9B">
            <w:rPr>
              <w:rFonts w:cs="Times New Roman"/>
              <w:noProof/>
              <w:szCs w:val="24"/>
            </w:rPr>
            <w:t xml:space="preserve"> </w:t>
          </w:r>
          <w:r w:rsidR="00C55F9B" w:rsidRPr="00C55F9B">
            <w:rPr>
              <w:rFonts w:cs="Times New Roman"/>
              <w:noProof/>
              <w:szCs w:val="24"/>
            </w:rPr>
            <w:t>(kenya-police, 2018)</w:t>
          </w:r>
          <w:r w:rsidR="00802A20" w:rsidRPr="00AC6D82">
            <w:rPr>
              <w:rFonts w:cs="Times New Roman"/>
              <w:szCs w:val="24"/>
            </w:rPr>
            <w:fldChar w:fldCharType="end"/>
          </w:r>
        </w:sdtContent>
      </w:sdt>
      <w:r w:rsidR="00802A20" w:rsidRPr="00AC6D82">
        <w:rPr>
          <w:rFonts w:cs="Times New Roman"/>
          <w:szCs w:val="24"/>
        </w:rPr>
        <w:t>.</w:t>
      </w:r>
      <w:r w:rsidR="00952381" w:rsidRPr="00AC6D82">
        <w:rPr>
          <w:rFonts w:cs="Times New Roman"/>
          <w:szCs w:val="24"/>
        </w:rPr>
        <w:t xml:space="preserve"> If we ensure that we have a way of limiting the buying of stolen items and finding stolen </w:t>
      </w:r>
      <w:r w:rsidR="00753898" w:rsidRPr="00AC6D82">
        <w:rPr>
          <w:rFonts w:cs="Times New Roman"/>
          <w:szCs w:val="24"/>
        </w:rPr>
        <w:t>items,</w:t>
      </w:r>
      <w:r w:rsidR="00952381" w:rsidRPr="00AC6D82">
        <w:rPr>
          <w:rFonts w:cs="Times New Roman"/>
          <w:szCs w:val="24"/>
        </w:rPr>
        <w:t xml:space="preserve"> this will greatly reduce the crime rate in Kenya that involves theft.</w:t>
      </w:r>
      <w:r w:rsidR="00952381" w:rsidRPr="00AC6D82">
        <w:rPr>
          <w:rFonts w:cs="Times New Roman"/>
          <w:color w:val="171717" w:themeColor="background2" w:themeShade="1A"/>
          <w:szCs w:val="24"/>
        </w:rPr>
        <w:t xml:space="preserve"> Although </w:t>
      </w:r>
      <w:r w:rsidR="00843032" w:rsidRPr="00AC6D82">
        <w:rPr>
          <w:rFonts w:cs="Times New Roman"/>
          <w:color w:val="171717" w:themeColor="background2" w:themeShade="1A"/>
          <w:szCs w:val="24"/>
        </w:rPr>
        <w:t>it is</w:t>
      </w:r>
      <w:r w:rsidR="00952381" w:rsidRPr="00AC6D82">
        <w:rPr>
          <w:rFonts w:cs="Times New Roman"/>
          <w:color w:val="171717" w:themeColor="background2" w:themeShade="1A"/>
          <w:szCs w:val="24"/>
        </w:rPr>
        <w:t xml:space="preserve"> hard eliminat</w:t>
      </w:r>
      <w:r w:rsidR="00753898" w:rsidRPr="00AC6D82">
        <w:rPr>
          <w:rFonts w:cs="Times New Roman"/>
          <w:color w:val="171717" w:themeColor="background2" w:themeShade="1A"/>
          <w:szCs w:val="24"/>
        </w:rPr>
        <w:t>ing</w:t>
      </w:r>
      <w:r w:rsidR="00952381" w:rsidRPr="00AC6D82">
        <w:rPr>
          <w:rFonts w:cs="Times New Roman"/>
          <w:color w:val="171717" w:themeColor="background2" w:themeShade="1A"/>
          <w:szCs w:val="24"/>
        </w:rPr>
        <w:t xml:space="preserve"> crime the thing to do is being responsible</w:t>
      </w:r>
      <w:r w:rsidR="00C855AF" w:rsidRPr="00AC6D82">
        <w:rPr>
          <w:rFonts w:cs="Times New Roman"/>
          <w:color w:val="171717" w:themeColor="background2" w:themeShade="1A"/>
          <w:szCs w:val="24"/>
        </w:rPr>
        <w:t xml:space="preserve"> and pointing out stolen properties</w:t>
      </w:r>
      <w:r w:rsidR="00952381" w:rsidRPr="00AC6D82">
        <w:rPr>
          <w:rFonts w:cs="Times New Roman"/>
          <w:color w:val="171717" w:themeColor="background2" w:themeShade="1A"/>
          <w:szCs w:val="24"/>
        </w:rPr>
        <w:t xml:space="preserve"> in order to curb crime rate in our lovely country Kenya</w:t>
      </w:r>
      <w:r w:rsidR="00952381" w:rsidRPr="00AC6D82">
        <w:rPr>
          <w:rFonts w:cs="Times New Roman"/>
          <w:szCs w:val="24"/>
        </w:rPr>
        <w:t>.</w:t>
      </w:r>
    </w:p>
    <w:p w14:paraId="3251A093" w14:textId="7A5D2848" w:rsidR="00670333" w:rsidRPr="00AC6D82" w:rsidRDefault="005174AF" w:rsidP="00C075AD">
      <w:pPr>
        <w:spacing w:line="360" w:lineRule="auto"/>
        <w:jc w:val="both"/>
        <w:rPr>
          <w:rFonts w:cs="Times New Roman"/>
          <w:szCs w:val="24"/>
        </w:rPr>
      </w:pPr>
      <w:r w:rsidRPr="00AC6D82">
        <w:rPr>
          <w:rFonts w:cs="Times New Roman"/>
          <w:szCs w:val="24"/>
        </w:rPr>
        <w:t>In countries like</w:t>
      </w:r>
      <w:r w:rsidR="00670333" w:rsidRPr="00AC6D82">
        <w:rPr>
          <w:rFonts w:cs="Times New Roman"/>
          <w:szCs w:val="24"/>
        </w:rPr>
        <w:t xml:space="preserve"> </w:t>
      </w:r>
      <w:r w:rsidR="006F1BFA" w:rsidRPr="00AC6D82">
        <w:rPr>
          <w:rFonts w:cs="Times New Roman"/>
          <w:szCs w:val="24"/>
        </w:rPr>
        <w:t>Japan,</w:t>
      </w:r>
      <w:r w:rsidR="00670333" w:rsidRPr="00AC6D82">
        <w:rPr>
          <w:rFonts w:cs="Times New Roman"/>
          <w:szCs w:val="24"/>
        </w:rPr>
        <w:t xml:space="preserve"> they use a lost and found system which has eased the pro</w:t>
      </w:r>
      <w:r w:rsidR="00FD4B59" w:rsidRPr="00AC6D82">
        <w:rPr>
          <w:rFonts w:cs="Times New Roman"/>
          <w:szCs w:val="24"/>
        </w:rPr>
        <w:t>cess</w:t>
      </w:r>
      <w:r w:rsidR="00670333" w:rsidRPr="00AC6D82">
        <w:rPr>
          <w:rFonts w:cs="Times New Roman"/>
          <w:szCs w:val="24"/>
        </w:rPr>
        <w:t xml:space="preserve"> of finding lost items and stolen. </w:t>
      </w:r>
      <w:r w:rsidR="00FD4B59" w:rsidRPr="00AC6D82">
        <w:rPr>
          <w:rFonts w:cs="Times New Roman"/>
          <w:szCs w:val="24"/>
        </w:rPr>
        <w:t>In a Documentary</w:t>
      </w:r>
      <w:sdt>
        <w:sdtPr>
          <w:rPr>
            <w:rFonts w:cs="Times New Roman"/>
            <w:szCs w:val="24"/>
          </w:rPr>
          <w:id w:val="-1587841913"/>
          <w:citation/>
        </w:sdtPr>
        <w:sdtEndPr/>
        <w:sdtContent>
          <w:r w:rsidR="00A1069D" w:rsidRPr="00AC6D82">
            <w:rPr>
              <w:rFonts w:cs="Times New Roman"/>
              <w:szCs w:val="24"/>
            </w:rPr>
            <w:fldChar w:fldCharType="begin"/>
          </w:r>
          <w:r w:rsidR="00A1069D" w:rsidRPr="00AC6D82">
            <w:rPr>
              <w:rFonts w:cs="Times New Roman"/>
              <w:szCs w:val="24"/>
            </w:rPr>
            <w:instrText xml:space="preserve"> CITATION Gre20 \l 1033 </w:instrText>
          </w:r>
          <w:r w:rsidR="00A1069D" w:rsidRPr="00AC6D82">
            <w:rPr>
              <w:rFonts w:cs="Times New Roman"/>
              <w:szCs w:val="24"/>
            </w:rPr>
            <w:fldChar w:fldCharType="separate"/>
          </w:r>
          <w:r w:rsidR="00C55F9B">
            <w:rPr>
              <w:rFonts w:cs="Times New Roman"/>
              <w:noProof/>
              <w:szCs w:val="24"/>
            </w:rPr>
            <w:t xml:space="preserve"> </w:t>
          </w:r>
          <w:r w:rsidR="00C55F9B" w:rsidRPr="00C55F9B">
            <w:rPr>
              <w:rFonts w:cs="Times New Roman"/>
              <w:noProof/>
              <w:szCs w:val="24"/>
            </w:rPr>
            <w:t>(Story, 2020)</w:t>
          </w:r>
          <w:r w:rsidR="00A1069D" w:rsidRPr="00AC6D82">
            <w:rPr>
              <w:rFonts w:cs="Times New Roman"/>
              <w:szCs w:val="24"/>
            </w:rPr>
            <w:fldChar w:fldCharType="end"/>
          </w:r>
        </w:sdtContent>
      </w:sdt>
      <w:r w:rsidR="00FD4B59" w:rsidRPr="00AC6D82">
        <w:rPr>
          <w:rFonts w:cs="Times New Roman"/>
          <w:szCs w:val="24"/>
        </w:rPr>
        <w:t xml:space="preserve"> and </w:t>
      </w:r>
      <w:r w:rsidR="00992F51" w:rsidRPr="00AC6D82">
        <w:rPr>
          <w:rFonts w:cs="Times New Roman"/>
          <w:szCs w:val="24"/>
        </w:rPr>
        <w:t>in an article written a while back Japan is claimed to be one of the best countries when it comes to finding lost items. In the huge city of Tokyo nearly 4 million items</w:t>
      </w:r>
      <w:r w:rsidR="00B713C0" w:rsidRPr="00AC6D82">
        <w:rPr>
          <w:rFonts w:cs="Times New Roman"/>
          <w:szCs w:val="24"/>
        </w:rPr>
        <w:t xml:space="preserve"> were recovered in the year 2017 which included valuable items such as smartphones which some were found to be of visitors that toured the area</w:t>
      </w:r>
      <w:r w:rsidR="00AC6D82">
        <w:rPr>
          <w:rFonts w:cs="Times New Roman"/>
          <w:szCs w:val="24"/>
        </w:rPr>
        <w:t xml:space="preserve">. In </w:t>
      </w:r>
      <w:r w:rsidR="00D64B1D">
        <w:rPr>
          <w:rFonts w:cs="Times New Roman"/>
          <w:szCs w:val="24"/>
        </w:rPr>
        <w:t>Japan,</w:t>
      </w:r>
      <w:r w:rsidR="00AC6D82">
        <w:rPr>
          <w:rFonts w:cs="Times New Roman"/>
          <w:szCs w:val="24"/>
        </w:rPr>
        <w:t xml:space="preserve"> their lost and </w:t>
      </w:r>
      <w:r w:rsidR="00D64B1D">
        <w:rPr>
          <w:rFonts w:cs="Times New Roman"/>
          <w:szCs w:val="24"/>
        </w:rPr>
        <w:t>found are usually stored in the lost and found department which one can go check if his/her lost item is in the building. This system in Japan has really helped as one feels at ease knowing his/her lost item is in one of the lost and found stores ready to be unites with the owner.</w:t>
      </w:r>
      <w:sdt>
        <w:sdtPr>
          <w:rPr>
            <w:rFonts w:cs="Times New Roman"/>
            <w:szCs w:val="24"/>
          </w:rPr>
          <w:id w:val="-109056567"/>
          <w:citation/>
        </w:sdtPr>
        <w:sdtEndPr/>
        <w:sdtContent>
          <w:r w:rsidR="00A1069D" w:rsidRPr="00AC6D82">
            <w:rPr>
              <w:rFonts w:cs="Times New Roman"/>
              <w:szCs w:val="24"/>
            </w:rPr>
            <w:fldChar w:fldCharType="begin"/>
          </w:r>
          <w:r w:rsidR="00A1069D" w:rsidRPr="00AC6D82">
            <w:rPr>
              <w:rFonts w:cs="Times New Roman"/>
              <w:szCs w:val="24"/>
            </w:rPr>
            <w:instrText xml:space="preserve"> CITATION Tim20 \l 1033 </w:instrText>
          </w:r>
          <w:r w:rsidR="00A1069D" w:rsidRPr="00AC6D82">
            <w:rPr>
              <w:rFonts w:cs="Times New Roman"/>
              <w:szCs w:val="24"/>
            </w:rPr>
            <w:fldChar w:fldCharType="separate"/>
          </w:r>
          <w:r w:rsidR="00C55F9B">
            <w:rPr>
              <w:rFonts w:cs="Times New Roman"/>
              <w:noProof/>
              <w:szCs w:val="24"/>
            </w:rPr>
            <w:t xml:space="preserve"> </w:t>
          </w:r>
          <w:r w:rsidR="00C55F9B" w:rsidRPr="00C55F9B">
            <w:rPr>
              <w:rFonts w:cs="Times New Roman"/>
              <w:noProof/>
              <w:szCs w:val="24"/>
            </w:rPr>
            <w:t>(Hornyak, 2020)</w:t>
          </w:r>
          <w:r w:rsidR="00A1069D" w:rsidRPr="00AC6D82">
            <w:rPr>
              <w:rFonts w:cs="Times New Roman"/>
              <w:szCs w:val="24"/>
            </w:rPr>
            <w:fldChar w:fldCharType="end"/>
          </w:r>
        </w:sdtContent>
      </w:sdt>
      <w:r w:rsidR="00D64B1D">
        <w:rPr>
          <w:rFonts w:cs="Times New Roman"/>
          <w:szCs w:val="24"/>
        </w:rPr>
        <w:t xml:space="preserve">. </w:t>
      </w:r>
    </w:p>
    <w:p w14:paraId="4D1C7970" w14:textId="1414361F" w:rsidR="00BC342F" w:rsidRDefault="00670333" w:rsidP="00C075AD">
      <w:pPr>
        <w:spacing w:line="360" w:lineRule="auto"/>
        <w:jc w:val="both"/>
        <w:rPr>
          <w:rFonts w:cs="Times New Roman"/>
          <w:szCs w:val="24"/>
        </w:rPr>
      </w:pPr>
      <w:r w:rsidRPr="00AC6D82">
        <w:rPr>
          <w:rFonts w:cs="Times New Roman"/>
          <w:szCs w:val="24"/>
        </w:rPr>
        <w:t xml:space="preserve">For </w:t>
      </w:r>
      <w:r w:rsidR="006F1BFA" w:rsidRPr="00AC6D82">
        <w:rPr>
          <w:rFonts w:cs="Times New Roman"/>
          <w:szCs w:val="24"/>
        </w:rPr>
        <w:t>instance,</w:t>
      </w:r>
      <w:r w:rsidRPr="00AC6D82">
        <w:rPr>
          <w:rFonts w:cs="Times New Roman"/>
          <w:szCs w:val="24"/>
        </w:rPr>
        <w:t xml:space="preserve"> you have lost an </w:t>
      </w:r>
      <w:r w:rsidR="00FD4B59" w:rsidRPr="00AC6D82">
        <w:rPr>
          <w:rFonts w:cs="Times New Roman"/>
          <w:szCs w:val="24"/>
        </w:rPr>
        <w:t>Item,</w:t>
      </w:r>
      <w:r w:rsidRPr="00AC6D82">
        <w:rPr>
          <w:rFonts w:cs="Times New Roman"/>
          <w:szCs w:val="24"/>
        </w:rPr>
        <w:t xml:space="preserve"> or the item has been stolen the only way of tracing it currently it is through googles find my device in which most of the cases we have seen it not working as most phones when turned off and formatted they are untraceable hence giving it the ability to end up on someone hands as a buyer. Having a place that you </w:t>
      </w:r>
      <w:r w:rsidR="00312F28" w:rsidRPr="00AC6D82">
        <w:rPr>
          <w:rFonts w:cs="Times New Roman"/>
          <w:szCs w:val="24"/>
        </w:rPr>
        <w:t>cannot</w:t>
      </w:r>
      <w:r w:rsidRPr="00AC6D82">
        <w:rPr>
          <w:rFonts w:cs="Times New Roman"/>
          <w:szCs w:val="24"/>
        </w:rPr>
        <w:t xml:space="preserve"> put it to the public to avoid someone from purchasing your stolen property is really frustrating as the possibility of you finding it is low.</w:t>
      </w:r>
      <w:r w:rsidR="00A75F56">
        <w:rPr>
          <w:rFonts w:cs="Times New Roman"/>
          <w:szCs w:val="24"/>
        </w:rPr>
        <w:t xml:space="preserve"> Currently we even see it hard for people offering repair services as some times they are told to asked to offer device formatting services in which due to lack of proper ways of ensuring that the device that they are formatting is not stolen this puts them in a great risk of handling stolen property which might lead to their conviction.</w:t>
      </w:r>
    </w:p>
    <w:p w14:paraId="3D5EA37E" w14:textId="77777777" w:rsidR="00BC342F" w:rsidRPr="00AC6D82" w:rsidRDefault="00BC342F" w:rsidP="00C075AD">
      <w:pPr>
        <w:spacing w:line="360" w:lineRule="auto"/>
        <w:jc w:val="both"/>
        <w:rPr>
          <w:rFonts w:cs="Times New Roman"/>
          <w:szCs w:val="24"/>
        </w:rPr>
      </w:pPr>
    </w:p>
    <w:p w14:paraId="2DA3DF81" w14:textId="107D6FAD" w:rsidR="001A2632" w:rsidRPr="00AC6D82" w:rsidRDefault="00AA24A6" w:rsidP="00C075AD">
      <w:pPr>
        <w:pStyle w:val="Heading2"/>
        <w:spacing w:line="360" w:lineRule="auto"/>
      </w:pPr>
      <w:bookmarkStart w:id="19" w:name="_Toc94466735"/>
      <w:r w:rsidRPr="00AC6D82">
        <w:lastRenderedPageBreak/>
        <w:t>Problem statement</w:t>
      </w:r>
      <w:bookmarkEnd w:id="19"/>
    </w:p>
    <w:p w14:paraId="3FA81C45" w14:textId="6CE14DED" w:rsidR="00AA24A6" w:rsidRDefault="00436146" w:rsidP="00C075AD">
      <w:pPr>
        <w:spacing w:line="360" w:lineRule="auto"/>
        <w:jc w:val="both"/>
        <w:rPr>
          <w:rFonts w:cs="Times New Roman"/>
          <w:szCs w:val="24"/>
        </w:rPr>
      </w:pPr>
      <w:r w:rsidRPr="00AC6D82">
        <w:rPr>
          <w:rFonts w:cs="Times New Roman"/>
          <w:szCs w:val="24"/>
        </w:rPr>
        <w:t xml:space="preserve">Mistakenly Handling of </w:t>
      </w:r>
      <w:r w:rsidR="003A1E1E" w:rsidRPr="00AC6D82">
        <w:rPr>
          <w:rFonts w:cs="Times New Roman"/>
          <w:szCs w:val="24"/>
        </w:rPr>
        <w:t>stolen</w:t>
      </w:r>
      <w:r w:rsidRPr="00AC6D82">
        <w:rPr>
          <w:rFonts w:cs="Times New Roman"/>
          <w:szCs w:val="24"/>
        </w:rPr>
        <w:t xml:space="preserve"> property is a big a criminal offence in Kenya which is punishable with a maximum imprisonment of fourteen years as indicated in section 322 of the Kenyan law</w:t>
      </w:r>
      <w:sdt>
        <w:sdtPr>
          <w:rPr>
            <w:rFonts w:cs="Times New Roman"/>
            <w:szCs w:val="24"/>
          </w:rPr>
          <w:id w:val="1973089453"/>
          <w:citation/>
        </w:sdtPr>
        <w:sdtEndPr/>
        <w:sdtContent>
          <w:r w:rsidR="0051465F" w:rsidRPr="00AC6D82">
            <w:rPr>
              <w:rFonts w:cs="Times New Roman"/>
              <w:szCs w:val="24"/>
            </w:rPr>
            <w:fldChar w:fldCharType="begin"/>
          </w:r>
          <w:r w:rsidR="0051465F" w:rsidRPr="00AC6D82">
            <w:rPr>
              <w:rFonts w:cs="Times New Roman"/>
              <w:szCs w:val="24"/>
            </w:rPr>
            <w:instrText xml:space="preserve"> CITATION JKa18 \l 1033 </w:instrText>
          </w:r>
          <w:r w:rsidR="0051465F" w:rsidRPr="00AC6D82">
            <w:rPr>
              <w:rFonts w:cs="Times New Roman"/>
              <w:szCs w:val="24"/>
            </w:rPr>
            <w:fldChar w:fldCharType="separate"/>
          </w:r>
          <w:r w:rsidR="00C55F9B">
            <w:rPr>
              <w:rFonts w:cs="Times New Roman"/>
              <w:noProof/>
              <w:szCs w:val="24"/>
            </w:rPr>
            <w:t xml:space="preserve"> </w:t>
          </w:r>
          <w:r w:rsidR="00C55F9B" w:rsidRPr="00C55F9B">
            <w:rPr>
              <w:rFonts w:cs="Times New Roman"/>
              <w:noProof/>
              <w:szCs w:val="24"/>
            </w:rPr>
            <w:t>(Kamau, 2018)</w:t>
          </w:r>
          <w:r w:rsidR="0051465F" w:rsidRPr="00AC6D82">
            <w:rPr>
              <w:rFonts w:cs="Times New Roman"/>
              <w:szCs w:val="24"/>
            </w:rPr>
            <w:fldChar w:fldCharType="end"/>
          </w:r>
        </w:sdtContent>
      </w:sdt>
      <w:r w:rsidRPr="00AC6D82">
        <w:rPr>
          <w:rFonts w:cs="Times New Roman"/>
          <w:szCs w:val="24"/>
        </w:rPr>
        <w:t xml:space="preserve">. </w:t>
      </w:r>
      <w:r w:rsidR="003A1E1E">
        <w:rPr>
          <w:rFonts w:cs="Times New Roman"/>
          <w:szCs w:val="24"/>
        </w:rPr>
        <w:t>This punishment</w:t>
      </w:r>
      <w:r w:rsidRPr="00AC6D82">
        <w:rPr>
          <w:rFonts w:cs="Times New Roman"/>
          <w:szCs w:val="24"/>
        </w:rPr>
        <w:t xml:space="preserve"> can be avoided by knowing if the product being sold or given to you is recorded as stolen or missing.</w:t>
      </w:r>
      <w:r w:rsidR="00AC4509" w:rsidRPr="00AC6D82">
        <w:rPr>
          <w:rFonts w:cs="Times New Roman"/>
          <w:szCs w:val="24"/>
        </w:rPr>
        <w:t xml:space="preserve"> Identification of legit </w:t>
      </w:r>
      <w:r w:rsidR="006D0556" w:rsidRPr="00AC6D82">
        <w:rPr>
          <w:rFonts w:cs="Times New Roman"/>
          <w:szCs w:val="24"/>
        </w:rPr>
        <w:t>secondhand</w:t>
      </w:r>
      <w:r w:rsidR="00AC4509" w:rsidRPr="00AC6D82">
        <w:rPr>
          <w:rFonts w:cs="Times New Roman"/>
          <w:szCs w:val="24"/>
        </w:rPr>
        <w:t xml:space="preserve"> product is also a problem as currently people only rely on the basic signs of knowing a product is stolen but no actual platform to search if a product</w:t>
      </w:r>
      <w:r w:rsidR="006D0556" w:rsidRPr="00AC6D82">
        <w:rPr>
          <w:rFonts w:cs="Times New Roman"/>
          <w:szCs w:val="24"/>
        </w:rPr>
        <w:t xml:space="preserve"> is stolen as indicated by Jess </w:t>
      </w:r>
      <w:proofErr w:type="spellStart"/>
      <w:r w:rsidR="006D0556" w:rsidRPr="00AC6D82">
        <w:rPr>
          <w:rFonts w:cs="Times New Roman"/>
          <w:szCs w:val="24"/>
        </w:rPr>
        <w:t>Bolluyt</w:t>
      </w:r>
      <w:proofErr w:type="spellEnd"/>
      <w:r w:rsidR="006D0556" w:rsidRPr="00AC6D82">
        <w:rPr>
          <w:rFonts w:cs="Times New Roman"/>
          <w:szCs w:val="24"/>
        </w:rPr>
        <w:t xml:space="preserve"> article</w:t>
      </w:r>
      <w:sdt>
        <w:sdtPr>
          <w:rPr>
            <w:rFonts w:cs="Times New Roman"/>
            <w:szCs w:val="24"/>
          </w:rPr>
          <w:id w:val="2126955766"/>
          <w:citation/>
        </w:sdtPr>
        <w:sdtEndPr/>
        <w:sdtContent>
          <w:r w:rsidR="0051465F" w:rsidRPr="00AC6D82">
            <w:rPr>
              <w:rFonts w:cs="Times New Roman"/>
              <w:szCs w:val="24"/>
            </w:rPr>
            <w:fldChar w:fldCharType="begin"/>
          </w:r>
          <w:r w:rsidR="0051465F" w:rsidRPr="00AC6D82">
            <w:rPr>
              <w:rFonts w:cs="Times New Roman"/>
              <w:szCs w:val="24"/>
            </w:rPr>
            <w:instrText xml:space="preserve"> CITATION Bol16 \l 1033 </w:instrText>
          </w:r>
          <w:r w:rsidR="0051465F" w:rsidRPr="00AC6D82">
            <w:rPr>
              <w:rFonts w:cs="Times New Roman"/>
              <w:szCs w:val="24"/>
            </w:rPr>
            <w:fldChar w:fldCharType="separate"/>
          </w:r>
          <w:r w:rsidR="00C55F9B">
            <w:rPr>
              <w:rFonts w:cs="Times New Roman"/>
              <w:noProof/>
              <w:szCs w:val="24"/>
            </w:rPr>
            <w:t xml:space="preserve"> </w:t>
          </w:r>
          <w:r w:rsidR="00C55F9B" w:rsidRPr="00C55F9B">
            <w:rPr>
              <w:rFonts w:cs="Times New Roman"/>
              <w:noProof/>
              <w:szCs w:val="24"/>
            </w:rPr>
            <w:t>(Bolluyt, 2016)</w:t>
          </w:r>
          <w:r w:rsidR="0051465F" w:rsidRPr="00AC6D82">
            <w:rPr>
              <w:rFonts w:cs="Times New Roman"/>
              <w:szCs w:val="24"/>
            </w:rPr>
            <w:fldChar w:fldCharType="end"/>
          </w:r>
        </w:sdtContent>
      </w:sdt>
      <w:r w:rsidR="006D0556" w:rsidRPr="00AC6D82">
        <w:rPr>
          <w:rFonts w:cs="Times New Roman"/>
          <w:szCs w:val="24"/>
        </w:rPr>
        <w:t xml:space="preserve">. Stopping the finance of criminals through the secondhand and refurbished as it is a </w:t>
      </w:r>
      <w:r w:rsidR="00EE6F32" w:rsidRPr="00AC6D82">
        <w:rPr>
          <w:rFonts w:cs="Times New Roman"/>
          <w:szCs w:val="24"/>
        </w:rPr>
        <w:t>well-known</w:t>
      </w:r>
      <w:r w:rsidR="006D0556" w:rsidRPr="00AC6D82">
        <w:rPr>
          <w:rFonts w:cs="Times New Roman"/>
          <w:szCs w:val="24"/>
        </w:rPr>
        <w:t xml:space="preserve"> source of income for criminals</w:t>
      </w:r>
      <w:sdt>
        <w:sdtPr>
          <w:rPr>
            <w:rFonts w:cs="Times New Roman"/>
            <w:szCs w:val="24"/>
          </w:rPr>
          <w:id w:val="1652096657"/>
          <w:citation/>
        </w:sdtPr>
        <w:sdtEndPr/>
        <w:sdtContent>
          <w:r w:rsidR="0051465F" w:rsidRPr="00AC6D82">
            <w:rPr>
              <w:rFonts w:cs="Times New Roman"/>
              <w:szCs w:val="24"/>
            </w:rPr>
            <w:fldChar w:fldCharType="begin"/>
          </w:r>
          <w:r w:rsidR="0051465F" w:rsidRPr="00AC6D82">
            <w:rPr>
              <w:rFonts w:cs="Times New Roman"/>
              <w:szCs w:val="24"/>
            </w:rPr>
            <w:instrText xml:space="preserve"> CITATION Mik20 \l 1033 </w:instrText>
          </w:r>
          <w:r w:rsidR="0051465F" w:rsidRPr="00AC6D82">
            <w:rPr>
              <w:rFonts w:cs="Times New Roman"/>
              <w:szCs w:val="24"/>
            </w:rPr>
            <w:fldChar w:fldCharType="separate"/>
          </w:r>
          <w:r w:rsidR="00C55F9B">
            <w:rPr>
              <w:rFonts w:cs="Times New Roman"/>
              <w:noProof/>
              <w:szCs w:val="24"/>
            </w:rPr>
            <w:t xml:space="preserve"> </w:t>
          </w:r>
          <w:r w:rsidR="00C55F9B" w:rsidRPr="00C55F9B">
            <w:rPr>
              <w:rFonts w:cs="Times New Roman"/>
              <w:noProof/>
              <w:szCs w:val="24"/>
            </w:rPr>
            <w:t>(Sutton, 2020)</w:t>
          </w:r>
          <w:r w:rsidR="0051465F" w:rsidRPr="00AC6D82">
            <w:rPr>
              <w:rFonts w:cs="Times New Roman"/>
              <w:szCs w:val="24"/>
            </w:rPr>
            <w:fldChar w:fldCharType="end"/>
          </w:r>
        </w:sdtContent>
      </w:sdt>
      <w:r w:rsidR="006D0556" w:rsidRPr="00AC6D82">
        <w:rPr>
          <w:rFonts w:cs="Times New Roman"/>
          <w:szCs w:val="24"/>
        </w:rPr>
        <w:t xml:space="preserve">. </w:t>
      </w:r>
      <w:r w:rsidR="00EE6F32" w:rsidRPr="00AC6D82">
        <w:rPr>
          <w:rFonts w:cs="Times New Roman"/>
          <w:szCs w:val="24"/>
        </w:rPr>
        <w:t>Locating the owner of a misplaced product. Recovery of stolen items and identification of the item’s owner.</w:t>
      </w:r>
      <w:r w:rsidR="00095133">
        <w:rPr>
          <w:rFonts w:cs="Times New Roman"/>
          <w:szCs w:val="24"/>
        </w:rPr>
        <w:t xml:space="preserve"> In Kenya lots of people have fallen victims of theft and misplacement of property which has been very hard when it comes to retrieving or even securing their property back.</w:t>
      </w:r>
    </w:p>
    <w:p w14:paraId="7597F55A" w14:textId="08E3B0CF" w:rsidR="00095133" w:rsidRPr="00AC6D82" w:rsidRDefault="00095133" w:rsidP="00C075AD">
      <w:pPr>
        <w:spacing w:line="360" w:lineRule="auto"/>
        <w:jc w:val="both"/>
        <w:rPr>
          <w:rFonts w:cs="Times New Roman"/>
          <w:szCs w:val="24"/>
        </w:rPr>
      </w:pPr>
      <w:r>
        <w:rPr>
          <w:rFonts w:cs="Times New Roman"/>
          <w:szCs w:val="24"/>
        </w:rPr>
        <w:t xml:space="preserve">If there was a system that could enable the community to post items that they have been found lying </w:t>
      </w:r>
      <w:r w:rsidR="008A04F7">
        <w:rPr>
          <w:rFonts w:cs="Times New Roman"/>
          <w:szCs w:val="24"/>
        </w:rPr>
        <w:t xml:space="preserve">around </w:t>
      </w:r>
      <w:r>
        <w:rPr>
          <w:rFonts w:cs="Times New Roman"/>
          <w:szCs w:val="24"/>
        </w:rPr>
        <w:t xml:space="preserve">or even search if a product they are about to purchase was </w:t>
      </w:r>
      <w:r w:rsidR="001F2003">
        <w:rPr>
          <w:rFonts w:cs="Times New Roman"/>
          <w:szCs w:val="24"/>
        </w:rPr>
        <w:t>stolen,</w:t>
      </w:r>
      <w:r>
        <w:rPr>
          <w:rFonts w:cs="Times New Roman"/>
          <w:szCs w:val="24"/>
        </w:rPr>
        <w:t xml:space="preserve"> then this system could be of great use in solving the</w:t>
      </w:r>
      <w:r w:rsidR="00774D51">
        <w:rPr>
          <w:rFonts w:cs="Times New Roman"/>
          <w:szCs w:val="24"/>
        </w:rPr>
        <w:t xml:space="preserve"> lost and stolen recovery process</w:t>
      </w:r>
      <w:r w:rsidR="008A04F7">
        <w:rPr>
          <w:rFonts w:cs="Times New Roman"/>
          <w:szCs w:val="24"/>
        </w:rPr>
        <w:t>.</w:t>
      </w:r>
    </w:p>
    <w:p w14:paraId="1672BE9F" w14:textId="48F89237" w:rsidR="00C410A0" w:rsidRPr="00AC6D82" w:rsidRDefault="0009303F" w:rsidP="00C075AD">
      <w:pPr>
        <w:pStyle w:val="Heading2"/>
        <w:spacing w:line="360" w:lineRule="auto"/>
      </w:pPr>
      <w:bookmarkStart w:id="20" w:name="_Toc94466736"/>
      <w:r w:rsidRPr="00AC6D82">
        <w:t>Aim</w:t>
      </w:r>
      <w:bookmarkEnd w:id="20"/>
    </w:p>
    <w:p w14:paraId="73D10A7D" w14:textId="793669C5" w:rsidR="00BC342F" w:rsidRPr="00AC6D82" w:rsidRDefault="000F6523" w:rsidP="00C075AD">
      <w:pPr>
        <w:spacing w:line="360" w:lineRule="auto"/>
        <w:jc w:val="both"/>
        <w:rPr>
          <w:rFonts w:cs="Times New Roman"/>
          <w:szCs w:val="24"/>
        </w:rPr>
      </w:pPr>
      <w:r>
        <w:rPr>
          <w:rFonts w:cs="Times New Roman"/>
          <w:szCs w:val="24"/>
        </w:rPr>
        <w:t>The aim was to</w:t>
      </w:r>
      <w:r w:rsidR="00B17846" w:rsidRPr="00AC6D82">
        <w:rPr>
          <w:rFonts w:cs="Times New Roman"/>
          <w:szCs w:val="24"/>
        </w:rPr>
        <w:t xml:space="preserve"> build a system that would help civilians post about their stolen or misplaced </w:t>
      </w:r>
      <w:r w:rsidR="00246C63" w:rsidRPr="00AC6D82">
        <w:rPr>
          <w:rFonts w:cs="Times New Roman"/>
          <w:szCs w:val="24"/>
        </w:rPr>
        <w:t>items, display the missing or stolen item</w:t>
      </w:r>
      <w:r w:rsidR="00B17846" w:rsidRPr="00AC6D82">
        <w:rPr>
          <w:rFonts w:cs="Times New Roman"/>
          <w:szCs w:val="24"/>
        </w:rPr>
        <w:t>, whistle blow on items that they were being sold too but have a misplaced or stolen record, provide an online reference to identify if the product they are purchasing is stolen</w:t>
      </w:r>
      <w:r w:rsidR="00246C63" w:rsidRPr="00AC6D82">
        <w:rPr>
          <w:rFonts w:cs="Times New Roman"/>
          <w:szCs w:val="24"/>
        </w:rPr>
        <w:t xml:space="preserve"> and p</w:t>
      </w:r>
      <w:r w:rsidR="00B17846" w:rsidRPr="00AC6D82">
        <w:rPr>
          <w:rFonts w:cs="Times New Roman"/>
          <w:szCs w:val="24"/>
        </w:rPr>
        <w:t>rovide information of the person who misplaced the found item or item that was initially stolen.</w:t>
      </w:r>
    </w:p>
    <w:p w14:paraId="4D7AD156" w14:textId="7A5A5AD8" w:rsidR="00C410A0" w:rsidRPr="00AC6D82" w:rsidRDefault="00C410A0" w:rsidP="00C075AD">
      <w:pPr>
        <w:pStyle w:val="Heading2"/>
        <w:spacing w:line="360" w:lineRule="auto"/>
      </w:pPr>
      <w:bookmarkStart w:id="21" w:name="_Toc94466737"/>
      <w:r w:rsidRPr="00AC6D82">
        <w:t>Specific Objective</w:t>
      </w:r>
      <w:bookmarkEnd w:id="21"/>
    </w:p>
    <w:p w14:paraId="2C55C5FA" w14:textId="73C4D3AF" w:rsidR="00013A45" w:rsidRDefault="00013A45" w:rsidP="00C075AD">
      <w:pPr>
        <w:pStyle w:val="ListParagraph"/>
        <w:numPr>
          <w:ilvl w:val="0"/>
          <w:numId w:val="1"/>
        </w:numPr>
        <w:spacing w:line="360" w:lineRule="auto"/>
        <w:rPr>
          <w:rFonts w:cs="Times New Roman"/>
          <w:szCs w:val="24"/>
        </w:rPr>
      </w:pPr>
      <w:r>
        <w:t>To critique the current techniques of recovering lost or stolen items.</w:t>
      </w:r>
    </w:p>
    <w:p w14:paraId="333EF7EE" w14:textId="57608186" w:rsidR="00C410A0" w:rsidRPr="00B803B1" w:rsidRDefault="00C410A0" w:rsidP="00C075AD">
      <w:pPr>
        <w:pStyle w:val="ListParagraph"/>
        <w:numPr>
          <w:ilvl w:val="0"/>
          <w:numId w:val="1"/>
        </w:numPr>
        <w:spacing w:line="360" w:lineRule="auto"/>
        <w:rPr>
          <w:rFonts w:cs="Times New Roman"/>
          <w:szCs w:val="24"/>
        </w:rPr>
      </w:pPr>
      <w:r w:rsidRPr="00AC6D82">
        <w:rPr>
          <w:rFonts w:cs="Times New Roman"/>
          <w:szCs w:val="24"/>
        </w:rPr>
        <w:t xml:space="preserve">To </w:t>
      </w:r>
      <w:r w:rsidR="0027541B">
        <w:rPr>
          <w:rFonts w:cs="Times New Roman"/>
          <w:szCs w:val="24"/>
        </w:rPr>
        <w:t>investigate the existing recovery systems</w:t>
      </w:r>
      <w:r w:rsidR="00B803B1">
        <w:rPr>
          <w:rFonts w:cs="Times New Roman"/>
          <w:szCs w:val="24"/>
        </w:rPr>
        <w:t xml:space="preserve"> being used to help users retrieve back their lost property or communicate about a lost property they have found</w:t>
      </w:r>
      <w:r w:rsidRPr="00B803B1">
        <w:rPr>
          <w:rFonts w:cs="Times New Roman"/>
          <w:szCs w:val="24"/>
        </w:rPr>
        <w:t>.</w:t>
      </w:r>
    </w:p>
    <w:p w14:paraId="0199688B" w14:textId="65487C45" w:rsidR="00B803B1" w:rsidRDefault="0027541B" w:rsidP="00C075AD">
      <w:pPr>
        <w:pStyle w:val="ListParagraph"/>
        <w:numPr>
          <w:ilvl w:val="0"/>
          <w:numId w:val="1"/>
        </w:numPr>
        <w:spacing w:line="360" w:lineRule="auto"/>
        <w:rPr>
          <w:rFonts w:cs="Times New Roman"/>
          <w:szCs w:val="24"/>
        </w:rPr>
      </w:pPr>
      <w:r>
        <w:rPr>
          <w:rFonts w:cs="Times New Roman"/>
          <w:szCs w:val="24"/>
        </w:rPr>
        <w:t xml:space="preserve">To develop a web application system that will facilitate the interaction of the users with other users or users with the system in the aim of </w:t>
      </w:r>
      <w:r w:rsidR="00B803B1">
        <w:rPr>
          <w:rFonts w:cs="Times New Roman"/>
          <w:szCs w:val="24"/>
        </w:rPr>
        <w:t>recovering of lost or stolen items.</w:t>
      </w:r>
    </w:p>
    <w:p w14:paraId="645AB021" w14:textId="72E08E8D" w:rsidR="0027541B" w:rsidRPr="00BC342F" w:rsidRDefault="00B803B1" w:rsidP="00C075AD">
      <w:pPr>
        <w:pStyle w:val="ListParagraph"/>
        <w:numPr>
          <w:ilvl w:val="0"/>
          <w:numId w:val="1"/>
        </w:numPr>
        <w:spacing w:line="360" w:lineRule="auto"/>
        <w:rPr>
          <w:rFonts w:cs="Times New Roman"/>
          <w:szCs w:val="24"/>
        </w:rPr>
      </w:pPr>
      <w:r>
        <w:rPr>
          <w:rFonts w:cs="Times New Roman"/>
          <w:szCs w:val="24"/>
        </w:rPr>
        <w:t>To test and evaluate the developed system.</w:t>
      </w:r>
    </w:p>
    <w:p w14:paraId="25A9A1BE" w14:textId="73133E7B" w:rsidR="00756A7D" w:rsidRPr="00756A7D" w:rsidRDefault="0009303F" w:rsidP="00C075AD">
      <w:pPr>
        <w:pStyle w:val="Heading2"/>
        <w:spacing w:line="360" w:lineRule="auto"/>
      </w:pPr>
      <w:bookmarkStart w:id="22" w:name="_Toc94466738"/>
      <w:r w:rsidRPr="00AC6D82">
        <w:lastRenderedPageBreak/>
        <w:t>Justification of the study</w:t>
      </w:r>
      <w:bookmarkEnd w:id="22"/>
    </w:p>
    <w:p w14:paraId="0C0A67E5" w14:textId="6B9039BF" w:rsidR="00BC342F" w:rsidRPr="00AC6D82" w:rsidRDefault="00244223" w:rsidP="00C075AD">
      <w:pPr>
        <w:spacing w:line="360" w:lineRule="auto"/>
        <w:jc w:val="both"/>
        <w:rPr>
          <w:rFonts w:cs="Times New Roman"/>
          <w:szCs w:val="24"/>
        </w:rPr>
      </w:pPr>
      <w:r w:rsidRPr="00AC6D82">
        <w:rPr>
          <w:rFonts w:cs="Times New Roman"/>
          <w:szCs w:val="24"/>
        </w:rPr>
        <w:t xml:space="preserve">In our modern days crime has become an emerging issue in our society and it has become one of the hardest things to solve in our </w:t>
      </w:r>
      <w:r w:rsidR="00510772" w:rsidRPr="00AC6D82">
        <w:rPr>
          <w:rFonts w:cs="Times New Roman"/>
          <w:szCs w:val="24"/>
        </w:rPr>
        <w:t>society the</w:t>
      </w:r>
      <w:r w:rsidRPr="00AC6D82">
        <w:rPr>
          <w:rFonts w:cs="Times New Roman"/>
          <w:szCs w:val="24"/>
        </w:rPr>
        <w:t xml:space="preserve"> Kenya police has tried to curb the </w:t>
      </w:r>
      <w:r w:rsidR="00FC1F7E" w:rsidRPr="00AC6D82">
        <w:rPr>
          <w:rFonts w:cs="Times New Roman"/>
          <w:szCs w:val="24"/>
        </w:rPr>
        <w:t>crime,</w:t>
      </w:r>
      <w:r w:rsidRPr="00AC6D82">
        <w:rPr>
          <w:rFonts w:cs="Times New Roman"/>
          <w:szCs w:val="24"/>
        </w:rPr>
        <w:t xml:space="preserve"> but it still manages to grow rapidly in the societies of today, with the help of technology this </w:t>
      </w:r>
      <w:r w:rsidR="00510772" w:rsidRPr="00AC6D82">
        <w:rPr>
          <w:rFonts w:cs="Times New Roman"/>
          <w:szCs w:val="24"/>
        </w:rPr>
        <w:t xml:space="preserve">system </w:t>
      </w:r>
      <w:r w:rsidR="000F6523">
        <w:rPr>
          <w:rFonts w:cs="Times New Roman"/>
          <w:szCs w:val="24"/>
        </w:rPr>
        <w:t>has</w:t>
      </w:r>
      <w:r w:rsidR="00510772" w:rsidRPr="00AC6D82">
        <w:rPr>
          <w:rFonts w:cs="Times New Roman"/>
          <w:szCs w:val="24"/>
        </w:rPr>
        <w:t xml:space="preserve"> provide a </w:t>
      </w:r>
      <w:r w:rsidR="00FC1F7E" w:rsidRPr="00AC6D82">
        <w:rPr>
          <w:rFonts w:cs="Times New Roman"/>
          <w:szCs w:val="24"/>
        </w:rPr>
        <w:t>platform</w:t>
      </w:r>
      <w:r w:rsidR="00510772" w:rsidRPr="00AC6D82">
        <w:rPr>
          <w:rFonts w:cs="Times New Roman"/>
          <w:szCs w:val="24"/>
        </w:rPr>
        <w:t xml:space="preserve"> that </w:t>
      </w:r>
      <w:r w:rsidR="000F6523">
        <w:rPr>
          <w:rFonts w:cs="Times New Roman"/>
          <w:szCs w:val="24"/>
        </w:rPr>
        <w:t>has</w:t>
      </w:r>
      <w:r w:rsidR="00510772" w:rsidRPr="00AC6D82">
        <w:rPr>
          <w:rFonts w:cs="Times New Roman"/>
          <w:szCs w:val="24"/>
        </w:rPr>
        <w:t xml:space="preserve"> enable </w:t>
      </w:r>
      <w:r w:rsidR="00FC1F7E" w:rsidRPr="00AC6D82">
        <w:rPr>
          <w:rFonts w:cs="Times New Roman"/>
          <w:szCs w:val="24"/>
        </w:rPr>
        <w:t>people</w:t>
      </w:r>
      <w:r w:rsidR="00510772" w:rsidRPr="00AC6D82">
        <w:rPr>
          <w:rFonts w:cs="Times New Roman"/>
          <w:szCs w:val="24"/>
        </w:rPr>
        <w:t xml:space="preserve"> to verify the product they are buying was stolen</w:t>
      </w:r>
      <w:r w:rsidR="00FC1F7E" w:rsidRPr="00AC6D82">
        <w:rPr>
          <w:rFonts w:cs="Times New Roman"/>
          <w:szCs w:val="24"/>
        </w:rPr>
        <w:t xml:space="preserve">. The system </w:t>
      </w:r>
      <w:r w:rsidR="000F6523">
        <w:rPr>
          <w:rFonts w:cs="Times New Roman"/>
          <w:szCs w:val="24"/>
        </w:rPr>
        <w:t>has</w:t>
      </w:r>
      <w:r w:rsidR="00FC1F7E" w:rsidRPr="00AC6D82">
        <w:rPr>
          <w:rFonts w:cs="Times New Roman"/>
          <w:szCs w:val="24"/>
        </w:rPr>
        <w:t xml:space="preserve"> also </w:t>
      </w:r>
      <w:r w:rsidR="003B15C1" w:rsidRPr="00AC6D82">
        <w:rPr>
          <w:rFonts w:cs="Times New Roman"/>
          <w:szCs w:val="24"/>
        </w:rPr>
        <w:t>enabled</w:t>
      </w:r>
      <w:r w:rsidR="00FC1F7E" w:rsidRPr="00AC6D82">
        <w:rPr>
          <w:rFonts w:cs="Times New Roman"/>
          <w:szCs w:val="24"/>
        </w:rPr>
        <w:t xml:space="preserve"> owners of misplaced or stole properties to be identified as we have seen from the previous police raids the products found are usually displayed hence the police </w:t>
      </w:r>
      <w:r w:rsidR="005619C6" w:rsidRPr="00AC6D82">
        <w:rPr>
          <w:rFonts w:cs="Times New Roman"/>
          <w:szCs w:val="24"/>
        </w:rPr>
        <w:t>do not</w:t>
      </w:r>
      <w:r w:rsidR="00FC1F7E" w:rsidRPr="00AC6D82">
        <w:rPr>
          <w:rFonts w:cs="Times New Roman"/>
          <w:szCs w:val="24"/>
        </w:rPr>
        <w:t xml:space="preserve"> have an actual place to search the product found belong to who. It </w:t>
      </w:r>
      <w:r w:rsidR="003B15C1">
        <w:rPr>
          <w:rFonts w:cs="Times New Roman"/>
          <w:szCs w:val="24"/>
        </w:rPr>
        <w:t>has also</w:t>
      </w:r>
      <w:r w:rsidR="00FC1F7E" w:rsidRPr="00AC6D82">
        <w:rPr>
          <w:rFonts w:cs="Times New Roman"/>
          <w:szCs w:val="24"/>
        </w:rPr>
        <w:t xml:space="preserve"> help</w:t>
      </w:r>
      <w:r w:rsidR="003B15C1">
        <w:rPr>
          <w:rFonts w:cs="Times New Roman"/>
          <w:szCs w:val="24"/>
        </w:rPr>
        <w:t>ed</w:t>
      </w:r>
      <w:r w:rsidR="00FC1F7E" w:rsidRPr="00AC6D82">
        <w:rPr>
          <w:rFonts w:cs="Times New Roman"/>
          <w:szCs w:val="24"/>
        </w:rPr>
        <w:t xml:space="preserve"> those whose products have gone missing to have a platform to raise their problem in home the item will be recovered. The system </w:t>
      </w:r>
      <w:r w:rsidR="00BA47FC">
        <w:rPr>
          <w:rFonts w:cs="Times New Roman"/>
          <w:szCs w:val="24"/>
        </w:rPr>
        <w:t>is</w:t>
      </w:r>
      <w:r w:rsidR="00FC1F7E" w:rsidRPr="00AC6D82">
        <w:rPr>
          <w:rFonts w:cs="Times New Roman"/>
          <w:szCs w:val="24"/>
        </w:rPr>
        <w:t xml:space="preserve"> reduc</w:t>
      </w:r>
      <w:r w:rsidR="00BA47FC">
        <w:rPr>
          <w:rFonts w:cs="Times New Roman"/>
          <w:szCs w:val="24"/>
        </w:rPr>
        <w:t>ing</w:t>
      </w:r>
      <w:r w:rsidR="00FC1F7E" w:rsidRPr="00AC6D82">
        <w:rPr>
          <w:rFonts w:cs="Times New Roman"/>
          <w:szCs w:val="24"/>
        </w:rPr>
        <w:t xml:space="preserve"> crime by providing people a place to confirm if something was stolen hence preventing the mistakenly handling of stolen property.</w:t>
      </w:r>
    </w:p>
    <w:p w14:paraId="6EAB1B83" w14:textId="35DCE8B7" w:rsidR="00756A7D" w:rsidRPr="00756A7D" w:rsidRDefault="00913185" w:rsidP="00C075AD">
      <w:pPr>
        <w:pStyle w:val="Heading2"/>
        <w:spacing w:line="360" w:lineRule="auto"/>
      </w:pPr>
      <w:bookmarkStart w:id="23" w:name="_Toc94466739"/>
      <w:r w:rsidRPr="00AC6D82">
        <w:t>Scope and limitation</w:t>
      </w:r>
      <w:bookmarkEnd w:id="23"/>
    </w:p>
    <w:p w14:paraId="1FA3BB0F" w14:textId="0C9CCA50" w:rsidR="00913185" w:rsidRPr="00AC6D82" w:rsidRDefault="0039239F" w:rsidP="00C075AD">
      <w:pPr>
        <w:spacing w:line="360" w:lineRule="auto"/>
        <w:jc w:val="both"/>
        <w:rPr>
          <w:rFonts w:cs="Times New Roman"/>
          <w:szCs w:val="24"/>
        </w:rPr>
      </w:pPr>
      <w:r w:rsidRPr="00AC6D82">
        <w:rPr>
          <w:rFonts w:cs="Times New Roman"/>
          <w:szCs w:val="24"/>
        </w:rPr>
        <w:t xml:space="preserve">The system </w:t>
      </w:r>
      <w:r w:rsidR="003B15C1">
        <w:rPr>
          <w:rFonts w:cs="Times New Roman"/>
          <w:szCs w:val="24"/>
        </w:rPr>
        <w:t>has</w:t>
      </w:r>
      <w:r w:rsidRPr="00AC6D82">
        <w:rPr>
          <w:rFonts w:cs="Times New Roman"/>
          <w:szCs w:val="24"/>
        </w:rPr>
        <w:t xml:space="preserve"> provide</w:t>
      </w:r>
      <w:r w:rsidR="003B15C1">
        <w:rPr>
          <w:rFonts w:cs="Times New Roman"/>
          <w:szCs w:val="24"/>
        </w:rPr>
        <w:t>d</w:t>
      </w:r>
      <w:r w:rsidRPr="00AC6D82">
        <w:rPr>
          <w:rFonts w:cs="Times New Roman"/>
          <w:szCs w:val="24"/>
        </w:rPr>
        <w:t xml:space="preserve"> information of products that are stolen or misplaced. It </w:t>
      </w:r>
      <w:r w:rsidR="003B15C1">
        <w:rPr>
          <w:rFonts w:cs="Times New Roman"/>
          <w:szCs w:val="24"/>
        </w:rPr>
        <w:t>has</w:t>
      </w:r>
      <w:r w:rsidRPr="00AC6D82">
        <w:rPr>
          <w:rFonts w:cs="Times New Roman"/>
          <w:szCs w:val="24"/>
        </w:rPr>
        <w:t xml:space="preserve"> also provi</w:t>
      </w:r>
      <w:r w:rsidR="00A400FA" w:rsidRPr="00AC6D82">
        <w:rPr>
          <w:rFonts w:cs="Times New Roman"/>
          <w:szCs w:val="24"/>
        </w:rPr>
        <w:t>de</w:t>
      </w:r>
      <w:r w:rsidR="003B15C1">
        <w:rPr>
          <w:rFonts w:cs="Times New Roman"/>
          <w:szCs w:val="24"/>
        </w:rPr>
        <w:t>d</w:t>
      </w:r>
      <w:r w:rsidR="00A400FA" w:rsidRPr="00AC6D82">
        <w:rPr>
          <w:rFonts w:cs="Times New Roman"/>
          <w:szCs w:val="24"/>
        </w:rPr>
        <w:t xml:space="preserve"> a platform that enable</w:t>
      </w:r>
      <w:r w:rsidR="003B15C1">
        <w:rPr>
          <w:rFonts w:cs="Times New Roman"/>
          <w:szCs w:val="24"/>
        </w:rPr>
        <w:t>s</w:t>
      </w:r>
      <w:r w:rsidR="00A400FA" w:rsidRPr="00AC6D82">
        <w:rPr>
          <w:rFonts w:cs="Times New Roman"/>
          <w:szCs w:val="24"/>
        </w:rPr>
        <w:t xml:space="preserve"> people to have a conversation and plan on how to retrieve their found items. The system also provide</w:t>
      </w:r>
      <w:r w:rsidR="003B15C1">
        <w:rPr>
          <w:rFonts w:cs="Times New Roman"/>
          <w:szCs w:val="24"/>
        </w:rPr>
        <w:t>s</w:t>
      </w:r>
      <w:r w:rsidR="00A400FA" w:rsidRPr="00AC6D82">
        <w:rPr>
          <w:rFonts w:cs="Times New Roman"/>
          <w:szCs w:val="24"/>
        </w:rPr>
        <w:t xml:space="preserve"> a search bar that</w:t>
      </w:r>
      <w:r w:rsidR="003B15C1">
        <w:rPr>
          <w:rFonts w:cs="Times New Roman"/>
          <w:szCs w:val="24"/>
        </w:rPr>
        <w:t xml:space="preserve"> </w:t>
      </w:r>
      <w:r w:rsidR="00A400FA" w:rsidRPr="00AC6D82">
        <w:rPr>
          <w:rFonts w:cs="Times New Roman"/>
          <w:szCs w:val="24"/>
        </w:rPr>
        <w:t>enable</w:t>
      </w:r>
      <w:r w:rsidR="003B15C1">
        <w:rPr>
          <w:rFonts w:cs="Times New Roman"/>
          <w:szCs w:val="24"/>
        </w:rPr>
        <w:t>s</w:t>
      </w:r>
      <w:r w:rsidR="00A400FA" w:rsidRPr="00AC6D82">
        <w:rPr>
          <w:rFonts w:cs="Times New Roman"/>
          <w:szCs w:val="24"/>
        </w:rPr>
        <w:t xml:space="preserve"> people to search on their lost products on the lost and found catalogue.</w:t>
      </w:r>
    </w:p>
    <w:p w14:paraId="402B8606" w14:textId="64397182" w:rsidR="00547B98" w:rsidRDefault="00A400FA" w:rsidP="00C075AD">
      <w:pPr>
        <w:spacing w:line="360" w:lineRule="auto"/>
        <w:jc w:val="both"/>
        <w:rPr>
          <w:rFonts w:cs="Times New Roman"/>
          <w:szCs w:val="24"/>
        </w:rPr>
      </w:pPr>
      <w:r w:rsidRPr="00AC6D82">
        <w:rPr>
          <w:rFonts w:cs="Times New Roman"/>
          <w:szCs w:val="24"/>
        </w:rPr>
        <w:t>The system need</w:t>
      </w:r>
      <w:r w:rsidR="003B15C1">
        <w:rPr>
          <w:rFonts w:cs="Times New Roman"/>
          <w:szCs w:val="24"/>
        </w:rPr>
        <w:t>s</w:t>
      </w:r>
      <w:r w:rsidRPr="00AC6D82">
        <w:rPr>
          <w:rFonts w:cs="Times New Roman"/>
          <w:szCs w:val="24"/>
        </w:rPr>
        <w:t xml:space="preserve"> an internet connection.</w:t>
      </w:r>
      <w:r w:rsidR="003B15C1">
        <w:rPr>
          <w:rFonts w:cs="Times New Roman"/>
          <w:szCs w:val="24"/>
        </w:rPr>
        <w:t xml:space="preserve"> It </w:t>
      </w:r>
      <w:r w:rsidR="00A75F56">
        <w:rPr>
          <w:rFonts w:cs="Times New Roman"/>
          <w:szCs w:val="24"/>
        </w:rPr>
        <w:t>only contain</w:t>
      </w:r>
      <w:r w:rsidR="003B15C1">
        <w:rPr>
          <w:rFonts w:cs="Times New Roman"/>
          <w:szCs w:val="24"/>
        </w:rPr>
        <w:t>s</w:t>
      </w:r>
      <w:r w:rsidR="00A75F56">
        <w:rPr>
          <w:rFonts w:cs="Times New Roman"/>
          <w:szCs w:val="24"/>
        </w:rPr>
        <w:t xml:space="preserve"> items </w:t>
      </w:r>
      <w:r w:rsidR="003B15C1">
        <w:rPr>
          <w:rFonts w:cs="Times New Roman"/>
          <w:szCs w:val="24"/>
        </w:rPr>
        <w:t>that are</w:t>
      </w:r>
      <w:r w:rsidR="00A75F56">
        <w:rPr>
          <w:rFonts w:cs="Times New Roman"/>
          <w:szCs w:val="24"/>
        </w:rPr>
        <w:t xml:space="preserve"> unique identifier.</w:t>
      </w:r>
      <w:r w:rsidRPr="00AC6D82">
        <w:rPr>
          <w:rFonts w:cs="Times New Roman"/>
          <w:szCs w:val="24"/>
        </w:rPr>
        <w:t xml:space="preserve"> </w:t>
      </w:r>
      <w:r w:rsidR="00921201">
        <w:rPr>
          <w:rFonts w:cs="Times New Roman"/>
          <w:szCs w:val="24"/>
        </w:rPr>
        <w:t xml:space="preserve">As it </w:t>
      </w:r>
      <w:r w:rsidR="003B15C1">
        <w:rPr>
          <w:rFonts w:cs="Times New Roman"/>
          <w:szCs w:val="24"/>
        </w:rPr>
        <w:t>has</w:t>
      </w:r>
      <w:r w:rsidR="008401D1" w:rsidRPr="00AC6D82">
        <w:rPr>
          <w:rFonts w:cs="Times New Roman"/>
          <w:szCs w:val="24"/>
        </w:rPr>
        <w:t xml:space="preserve"> </w:t>
      </w:r>
      <w:r w:rsidR="003B15C1" w:rsidRPr="00AC6D82">
        <w:rPr>
          <w:rFonts w:cs="Times New Roman"/>
          <w:szCs w:val="24"/>
        </w:rPr>
        <w:t>provided</w:t>
      </w:r>
      <w:r w:rsidR="008401D1" w:rsidRPr="00AC6D82">
        <w:rPr>
          <w:rFonts w:cs="Times New Roman"/>
          <w:szCs w:val="24"/>
        </w:rPr>
        <w:t xml:space="preserve"> a communication platform to communicate with the person having your lost product and provide you with information on how to meet someone on a secure place but </w:t>
      </w:r>
      <w:r w:rsidR="003B15C1">
        <w:rPr>
          <w:rFonts w:cs="Times New Roman"/>
          <w:szCs w:val="24"/>
        </w:rPr>
        <w:t>does not</w:t>
      </w:r>
      <w:r w:rsidR="008401D1" w:rsidRPr="00AC6D82">
        <w:rPr>
          <w:rFonts w:cs="Times New Roman"/>
          <w:szCs w:val="24"/>
        </w:rPr>
        <w:t xml:space="preserve"> provide a secure place.</w:t>
      </w:r>
      <w:r w:rsidR="00921201">
        <w:rPr>
          <w:rFonts w:cs="Times New Roman"/>
          <w:szCs w:val="24"/>
        </w:rPr>
        <w:t xml:space="preserve"> It is only based in Kenya based on the currently available resources</w:t>
      </w:r>
      <w:r w:rsidR="008401D1" w:rsidRPr="00AC6D82">
        <w:rPr>
          <w:rFonts w:cs="Times New Roman"/>
          <w:szCs w:val="24"/>
        </w:rPr>
        <w:t>. The users might not get the response they require, or it might take time</w:t>
      </w:r>
      <w:r w:rsidR="00921201">
        <w:rPr>
          <w:rFonts w:cs="Times New Roman"/>
          <w:szCs w:val="24"/>
        </w:rPr>
        <w:t xml:space="preserve"> as most of the response </w:t>
      </w:r>
      <w:r w:rsidR="00025F4D">
        <w:rPr>
          <w:rFonts w:cs="Times New Roman"/>
          <w:szCs w:val="24"/>
        </w:rPr>
        <w:t>are</w:t>
      </w:r>
      <w:r w:rsidR="00921201">
        <w:rPr>
          <w:rFonts w:cs="Times New Roman"/>
          <w:szCs w:val="24"/>
        </w:rPr>
        <w:t xml:space="preserve"> based on the information provided by the people</w:t>
      </w:r>
      <w:r w:rsidR="008401D1" w:rsidRPr="00AC6D82">
        <w:rPr>
          <w:rFonts w:cs="Times New Roman"/>
          <w:szCs w:val="24"/>
        </w:rPr>
        <w:t>.</w:t>
      </w:r>
      <w:r w:rsidR="00921201">
        <w:rPr>
          <w:rFonts w:cs="Times New Roman"/>
          <w:szCs w:val="24"/>
        </w:rPr>
        <w:t xml:space="preserve"> Hence, this does not guarantee the retrieval of the lost or stolen property.</w:t>
      </w:r>
    </w:p>
    <w:p w14:paraId="7702AEDB" w14:textId="77777777" w:rsidR="00547B98" w:rsidRDefault="00547B98" w:rsidP="00C075AD">
      <w:pPr>
        <w:spacing w:line="360" w:lineRule="auto"/>
        <w:rPr>
          <w:rFonts w:cs="Times New Roman"/>
          <w:szCs w:val="24"/>
        </w:rPr>
      </w:pPr>
      <w:r>
        <w:rPr>
          <w:rFonts w:cs="Times New Roman"/>
          <w:szCs w:val="24"/>
        </w:rPr>
        <w:br w:type="page"/>
      </w:r>
    </w:p>
    <w:p w14:paraId="5721F729" w14:textId="77777777" w:rsidR="00547B98" w:rsidRDefault="00547B98" w:rsidP="00C075AD">
      <w:pPr>
        <w:pStyle w:val="Heading1"/>
        <w:spacing w:line="360" w:lineRule="auto"/>
      </w:pPr>
      <w:bookmarkStart w:id="24" w:name="_Toc94466740"/>
      <w:r>
        <w:lastRenderedPageBreak/>
        <w:t>Literature Review</w:t>
      </w:r>
      <w:bookmarkEnd w:id="24"/>
    </w:p>
    <w:p w14:paraId="285FA9BD" w14:textId="7C309331" w:rsidR="00547B98" w:rsidRDefault="00547B98" w:rsidP="00C075AD">
      <w:pPr>
        <w:pStyle w:val="Heading2"/>
        <w:spacing w:line="360" w:lineRule="auto"/>
      </w:pPr>
      <w:bookmarkStart w:id="25" w:name="_Toc94466741"/>
      <w:r>
        <w:t>Introduction</w:t>
      </w:r>
      <w:bookmarkEnd w:id="25"/>
    </w:p>
    <w:p w14:paraId="2C924B49" w14:textId="77777777" w:rsidR="00A85EE1" w:rsidRDefault="00547B98" w:rsidP="00C075AD">
      <w:pPr>
        <w:spacing w:line="360" w:lineRule="auto"/>
        <w:jc w:val="both"/>
      </w:pPr>
      <w:r w:rsidRPr="002C6FD3">
        <w:rPr>
          <w:rFonts w:cs="Times New Roman"/>
          <w:szCs w:val="24"/>
        </w:rPr>
        <w:t xml:space="preserve">This chapter reviews the </w:t>
      </w:r>
      <w:r>
        <w:rPr>
          <w:rFonts w:cs="Times New Roman"/>
          <w:szCs w:val="24"/>
        </w:rPr>
        <w:t>existing websites</w:t>
      </w:r>
      <w:r w:rsidRPr="008A0ED6">
        <w:rPr>
          <w:rFonts w:cs="Times New Roman"/>
          <w:color w:val="FF0000"/>
          <w:szCs w:val="24"/>
        </w:rPr>
        <w:t xml:space="preserve"> </w:t>
      </w:r>
      <w:r>
        <w:rPr>
          <w:rFonts w:cs="Times New Roman"/>
          <w:szCs w:val="24"/>
        </w:rPr>
        <w:t xml:space="preserve">and the challenges they </w:t>
      </w:r>
      <w:r w:rsidR="003F0250">
        <w:rPr>
          <w:rFonts w:cs="Times New Roman"/>
          <w:szCs w:val="24"/>
        </w:rPr>
        <w:t>face</w:t>
      </w:r>
      <w:r w:rsidRPr="002C6FD3">
        <w:rPr>
          <w:rFonts w:cs="Times New Roman"/>
          <w:szCs w:val="24"/>
        </w:rPr>
        <w:t xml:space="preserve">. It also highlights the challenges encountered in the current systems, other systems related to </w:t>
      </w:r>
      <w:r>
        <w:rPr>
          <w:rFonts w:cs="Times New Roman"/>
          <w:szCs w:val="24"/>
        </w:rPr>
        <w:t>finding lost or stolen items</w:t>
      </w:r>
      <w:r w:rsidRPr="002C6FD3">
        <w:rPr>
          <w:rFonts w:cs="Times New Roman"/>
          <w:szCs w:val="24"/>
        </w:rPr>
        <w:t>.</w:t>
      </w:r>
      <w:r>
        <w:rPr>
          <w:rFonts w:cs="Times New Roman"/>
          <w:szCs w:val="24"/>
        </w:rPr>
        <w:t xml:space="preserve"> </w:t>
      </w:r>
      <w:r w:rsidR="00C940AF">
        <w:t>I</w:t>
      </w:r>
      <w:r>
        <w:t>t finally depicts various technologies used in</w:t>
      </w:r>
      <w:r w:rsidR="00C940AF">
        <w:t xml:space="preserve"> Web</w:t>
      </w:r>
      <w:r>
        <w:t xml:space="preserve"> application development.</w:t>
      </w:r>
    </w:p>
    <w:p w14:paraId="131C84E9" w14:textId="4163EF02" w:rsidR="00A85EE1" w:rsidRDefault="00A85EE1" w:rsidP="00C075AD">
      <w:pPr>
        <w:pStyle w:val="Heading3"/>
      </w:pPr>
      <w:bookmarkStart w:id="26" w:name="_Toc94466742"/>
      <w:r>
        <w:t>A description of current pr</w:t>
      </w:r>
      <w:r w:rsidR="00CC2052">
        <w:t>ocesses</w:t>
      </w:r>
      <w:r>
        <w:t xml:space="preserve"> of finding lost or stolen items.</w:t>
      </w:r>
      <w:bookmarkEnd w:id="26"/>
    </w:p>
    <w:p w14:paraId="08EEC0E1" w14:textId="52C6161C" w:rsidR="008107FC" w:rsidRDefault="00A861C3" w:rsidP="00C075AD">
      <w:pPr>
        <w:spacing w:line="360" w:lineRule="auto"/>
        <w:jc w:val="both"/>
        <w:rPr>
          <w:rFonts w:cs="Times New Roman"/>
          <w:szCs w:val="24"/>
        </w:rPr>
      </w:pPr>
      <w:r>
        <w:rPr>
          <w:rFonts w:cs="Times New Roman"/>
          <w:szCs w:val="24"/>
        </w:rPr>
        <w:t xml:space="preserve">The current process in Kenya of finding your lost or stolen item is by </w:t>
      </w:r>
      <w:r w:rsidR="00572D98">
        <w:rPr>
          <w:rFonts w:cs="Times New Roman"/>
          <w:szCs w:val="24"/>
        </w:rPr>
        <w:t>reporting the incidence to the police station. Which is usually so hard for your item to be located as they get so many stolen items or misplaced items in a day that it overwhelms them because they are limited when it comes to their manpower. The other alternative of finding lost items in Kenya is by using the lost and found item in which based on their system we find it having some links challenges and it is limited as the manpower is based on the organization staff.</w:t>
      </w:r>
      <w:sdt>
        <w:sdtPr>
          <w:rPr>
            <w:rFonts w:cs="Times New Roman"/>
            <w:szCs w:val="24"/>
          </w:rPr>
          <w:id w:val="1999294623"/>
          <w:citation/>
        </w:sdtPr>
        <w:sdtEndPr/>
        <w:sdtContent>
          <w:r w:rsidR="00572D98">
            <w:rPr>
              <w:rFonts w:cs="Times New Roman"/>
              <w:szCs w:val="24"/>
            </w:rPr>
            <w:fldChar w:fldCharType="begin"/>
          </w:r>
          <w:r w:rsidR="00923FF0">
            <w:rPr>
              <w:rFonts w:cs="Times New Roman"/>
              <w:szCs w:val="24"/>
            </w:rPr>
            <w:instrText xml:space="preserve">CITATION law19 \l 1033 </w:instrText>
          </w:r>
          <w:r w:rsidR="00572D98">
            <w:rPr>
              <w:rFonts w:cs="Times New Roman"/>
              <w:szCs w:val="24"/>
            </w:rPr>
            <w:fldChar w:fldCharType="separate"/>
          </w:r>
          <w:r w:rsidR="00C55F9B">
            <w:rPr>
              <w:rFonts w:cs="Times New Roman"/>
              <w:noProof/>
              <w:szCs w:val="24"/>
            </w:rPr>
            <w:t xml:space="preserve"> </w:t>
          </w:r>
          <w:r w:rsidR="00C55F9B" w:rsidRPr="00C55F9B">
            <w:rPr>
              <w:rFonts w:cs="Times New Roman"/>
              <w:noProof/>
              <w:szCs w:val="24"/>
            </w:rPr>
            <w:t>(karani, 2019)</w:t>
          </w:r>
          <w:r w:rsidR="00572D98">
            <w:rPr>
              <w:rFonts w:cs="Times New Roman"/>
              <w:szCs w:val="24"/>
            </w:rPr>
            <w:fldChar w:fldCharType="end"/>
          </w:r>
        </w:sdtContent>
      </w:sdt>
      <w:r w:rsidR="00572D98">
        <w:rPr>
          <w:rFonts w:cs="Times New Roman"/>
          <w:szCs w:val="24"/>
        </w:rPr>
        <w:t>.</w:t>
      </w:r>
      <w:r w:rsidR="00EC39CF">
        <w:rPr>
          <w:rFonts w:cs="Times New Roman"/>
          <w:szCs w:val="24"/>
        </w:rPr>
        <w:t xml:space="preserve"> The other process being used in Kenya when it comes to lost and found we find most people see Kenya displaying </w:t>
      </w:r>
      <w:r w:rsidR="0037163A">
        <w:rPr>
          <w:rFonts w:cs="Times New Roman"/>
          <w:szCs w:val="24"/>
        </w:rPr>
        <w:t>e.g.,</w:t>
      </w:r>
      <w:r w:rsidR="00EC39CF">
        <w:rPr>
          <w:rFonts w:cs="Times New Roman"/>
          <w:szCs w:val="24"/>
        </w:rPr>
        <w:t xml:space="preserve"> the lost identifications card that they have found on a wall in their shop or even other stick it on an open notice board in hope the person who has lost their item might stumble upon it works if the person back tracks their steps. </w:t>
      </w:r>
      <w:r w:rsidR="0037163A">
        <w:rPr>
          <w:rFonts w:cs="Times New Roman"/>
          <w:szCs w:val="24"/>
        </w:rPr>
        <w:t>People also use system like find my devices in locating their devices this works by showing you your device location if your device is still on it works well when the device is lost rather than stolen.</w:t>
      </w:r>
    </w:p>
    <w:p w14:paraId="691EC08D" w14:textId="2A4BCBA4" w:rsidR="008107FC" w:rsidRDefault="008107FC" w:rsidP="00C075AD">
      <w:pPr>
        <w:pStyle w:val="Heading3"/>
      </w:pPr>
      <w:bookmarkStart w:id="27" w:name="_Toc94466743"/>
      <w:r>
        <w:t>Challenges faced by current pro</w:t>
      </w:r>
      <w:r w:rsidR="00CC2052">
        <w:t>cesses</w:t>
      </w:r>
      <w:r>
        <w:t xml:space="preserve"> in finding lost or stolen items.</w:t>
      </w:r>
      <w:bookmarkEnd w:id="27"/>
    </w:p>
    <w:p w14:paraId="74D9BE23" w14:textId="69355543" w:rsidR="001F43A9" w:rsidRDefault="008107FC" w:rsidP="00C075AD">
      <w:pPr>
        <w:spacing w:line="360" w:lineRule="auto"/>
        <w:jc w:val="both"/>
        <w:rPr>
          <w:rFonts w:cs="Times New Roman"/>
          <w:szCs w:val="24"/>
        </w:rPr>
      </w:pPr>
      <w:r>
        <w:rPr>
          <w:rFonts w:cs="Times New Roman"/>
          <w:szCs w:val="24"/>
        </w:rPr>
        <w:t>Current</w:t>
      </w:r>
      <w:r w:rsidR="00850C41">
        <w:rPr>
          <w:rFonts w:cs="Times New Roman"/>
          <w:szCs w:val="24"/>
        </w:rPr>
        <w:t>ly</w:t>
      </w:r>
      <w:r>
        <w:rPr>
          <w:rFonts w:cs="Times New Roman"/>
          <w:szCs w:val="24"/>
        </w:rPr>
        <w:t xml:space="preserve"> there are several challenges being faced by the different processes in retrieving your lost or stolen items. The current process of reporting your lost or stolen items to the police </w:t>
      </w:r>
      <w:r w:rsidR="00850C41">
        <w:rPr>
          <w:rFonts w:cs="Times New Roman"/>
          <w:szCs w:val="24"/>
        </w:rPr>
        <w:t>we find in most cases it is usually hard to retrieve your item as they are usually overwhelmed by so many reports hence, they tend to priorities the items that were used on a crime situation. They also face the problem of limited stuff as going to retrieve every one’s product my seem almost impossible.</w:t>
      </w:r>
      <w:r w:rsidR="00CC4709">
        <w:rPr>
          <w:rFonts w:cs="Times New Roman"/>
          <w:szCs w:val="24"/>
        </w:rPr>
        <w:t xml:space="preserve"> </w:t>
      </w:r>
      <w:r w:rsidR="00457746">
        <w:rPr>
          <w:rFonts w:cs="Times New Roman"/>
          <w:szCs w:val="24"/>
        </w:rPr>
        <w:t>When it comes to the Lost &amp; Found Centre</w:t>
      </w:r>
      <w:sdt>
        <w:sdtPr>
          <w:rPr>
            <w:rFonts w:cs="Times New Roman"/>
            <w:szCs w:val="24"/>
          </w:rPr>
          <w:id w:val="-1343390455"/>
          <w:citation/>
        </w:sdtPr>
        <w:sdtEndPr/>
        <w:sdtContent>
          <w:r w:rsidR="00457746">
            <w:rPr>
              <w:rFonts w:cs="Times New Roman"/>
              <w:szCs w:val="24"/>
            </w:rPr>
            <w:fldChar w:fldCharType="begin"/>
          </w:r>
          <w:r w:rsidR="00923FF0">
            <w:rPr>
              <w:rFonts w:cs="Times New Roman"/>
              <w:szCs w:val="24"/>
            </w:rPr>
            <w:instrText xml:space="preserve">CITATION law19 \l 1033 </w:instrText>
          </w:r>
          <w:r w:rsidR="00457746">
            <w:rPr>
              <w:rFonts w:cs="Times New Roman"/>
              <w:szCs w:val="24"/>
            </w:rPr>
            <w:fldChar w:fldCharType="separate"/>
          </w:r>
          <w:r w:rsidR="00C55F9B">
            <w:rPr>
              <w:rFonts w:cs="Times New Roman"/>
              <w:noProof/>
              <w:szCs w:val="24"/>
            </w:rPr>
            <w:t xml:space="preserve"> </w:t>
          </w:r>
          <w:r w:rsidR="00C55F9B" w:rsidRPr="00C55F9B">
            <w:rPr>
              <w:rFonts w:cs="Times New Roman"/>
              <w:noProof/>
              <w:szCs w:val="24"/>
            </w:rPr>
            <w:t>(karani, 2019)</w:t>
          </w:r>
          <w:r w:rsidR="00457746">
            <w:rPr>
              <w:rFonts w:cs="Times New Roman"/>
              <w:szCs w:val="24"/>
            </w:rPr>
            <w:fldChar w:fldCharType="end"/>
          </w:r>
        </w:sdtContent>
      </w:sdt>
      <w:r w:rsidR="00457746">
        <w:rPr>
          <w:rFonts w:cs="Times New Roman"/>
          <w:szCs w:val="24"/>
        </w:rPr>
        <w:t xml:space="preserve"> it faces several challenges, we find it being limited to in sending an email to the organization and being able to subscribe. They only get to you if their staff manages to get the item that you are looking for. This means that the system is limited due to the centralized system.</w:t>
      </w:r>
      <w:r w:rsidR="00E32E3B">
        <w:rPr>
          <w:rFonts w:cs="Times New Roman"/>
          <w:szCs w:val="24"/>
        </w:rPr>
        <w:t xml:space="preserve"> As for the posting of the identification card on notice board </w:t>
      </w:r>
      <w:r w:rsidR="00E32E3B">
        <w:rPr>
          <w:rFonts w:cs="Times New Roman"/>
          <w:szCs w:val="24"/>
        </w:rPr>
        <w:lastRenderedPageBreak/>
        <w:t xml:space="preserve">in most cases </w:t>
      </w:r>
      <w:r w:rsidR="006E6EF1">
        <w:rPr>
          <w:rFonts w:cs="Times New Roman"/>
          <w:szCs w:val="24"/>
        </w:rPr>
        <w:t>it is hard for one to properly back track as the person might have used a public means of transport and the probability of getting back on the same vehicle is low.</w:t>
      </w:r>
    </w:p>
    <w:p w14:paraId="2A4615CC" w14:textId="77777777" w:rsidR="001F43A9" w:rsidRDefault="001F43A9" w:rsidP="00C075AD">
      <w:pPr>
        <w:pStyle w:val="Heading2"/>
        <w:spacing w:line="360" w:lineRule="auto"/>
      </w:pPr>
      <w:bookmarkStart w:id="28" w:name="_Toc94466744"/>
      <w:r>
        <w:t>A Review of the existing lost and found system that is web based.</w:t>
      </w:r>
      <w:bookmarkEnd w:id="28"/>
    </w:p>
    <w:p w14:paraId="66E5600B" w14:textId="32E96D3D" w:rsidR="002B6326" w:rsidRDefault="00205202" w:rsidP="00C075AD">
      <w:pPr>
        <w:spacing w:line="360" w:lineRule="auto"/>
        <w:jc w:val="both"/>
        <w:rPr>
          <w:rFonts w:cs="Times New Roman"/>
          <w:szCs w:val="24"/>
        </w:rPr>
      </w:pPr>
      <w:r>
        <w:rPr>
          <w:rFonts w:cs="Times New Roman"/>
          <w:szCs w:val="24"/>
        </w:rPr>
        <w:t>These are systems that are used in providing information on lost items. The systems have been implemented to the public trying to curb the problem encountered during the tracing of lost or stolen items. These systems include</w:t>
      </w:r>
      <w:r w:rsidR="00E60A54">
        <w:rPr>
          <w:rFonts w:cs="Times New Roman"/>
          <w:szCs w:val="24"/>
        </w:rPr>
        <w:t xml:space="preserve"> Lost &amp; Found Centre</w:t>
      </w:r>
      <w:r>
        <w:rPr>
          <w:rFonts w:cs="Times New Roman"/>
          <w:szCs w:val="24"/>
        </w:rPr>
        <w:t xml:space="preserve"> </w:t>
      </w:r>
      <w:sdt>
        <w:sdtPr>
          <w:rPr>
            <w:rFonts w:cs="Times New Roman"/>
            <w:szCs w:val="24"/>
          </w:rPr>
          <w:id w:val="-1723590117"/>
          <w:citation/>
        </w:sdtPr>
        <w:sdtEndPr/>
        <w:sdtContent>
          <w:r>
            <w:rPr>
              <w:rFonts w:cs="Times New Roman"/>
              <w:szCs w:val="24"/>
            </w:rPr>
            <w:fldChar w:fldCharType="begin"/>
          </w:r>
          <w:r w:rsidR="00923FF0">
            <w:rPr>
              <w:rFonts w:cs="Times New Roman"/>
              <w:szCs w:val="24"/>
            </w:rPr>
            <w:instrText xml:space="preserve">CITATION law19 \l 1033 </w:instrText>
          </w:r>
          <w:r>
            <w:rPr>
              <w:rFonts w:cs="Times New Roman"/>
              <w:szCs w:val="24"/>
            </w:rPr>
            <w:fldChar w:fldCharType="separate"/>
          </w:r>
          <w:r w:rsidR="00C55F9B" w:rsidRPr="00C55F9B">
            <w:rPr>
              <w:rFonts w:cs="Times New Roman"/>
              <w:noProof/>
              <w:szCs w:val="24"/>
            </w:rPr>
            <w:t>(karani, 2019)</w:t>
          </w:r>
          <w:r>
            <w:rPr>
              <w:rFonts w:cs="Times New Roman"/>
              <w:szCs w:val="24"/>
            </w:rPr>
            <w:fldChar w:fldCharType="end"/>
          </w:r>
        </w:sdtContent>
      </w:sdt>
      <w:r w:rsidR="00B25385">
        <w:rPr>
          <w:rFonts w:cs="Times New Roman"/>
          <w:szCs w:val="24"/>
        </w:rPr>
        <w:t>,</w:t>
      </w:r>
      <w:r w:rsidR="00E60A54">
        <w:rPr>
          <w:rFonts w:cs="Times New Roman"/>
          <w:szCs w:val="24"/>
        </w:rPr>
        <w:t xml:space="preserve"> </w:t>
      </w:r>
      <w:proofErr w:type="spellStart"/>
      <w:r w:rsidR="00E131F8">
        <w:rPr>
          <w:rFonts w:cs="Times New Roman"/>
          <w:szCs w:val="24"/>
        </w:rPr>
        <w:t>FaundIT</w:t>
      </w:r>
      <w:proofErr w:type="spellEnd"/>
      <w:r w:rsidR="00E131F8">
        <w:rPr>
          <w:rFonts w:cs="Times New Roman"/>
          <w:szCs w:val="24"/>
        </w:rPr>
        <w:t xml:space="preserve"> </w:t>
      </w:r>
      <w:sdt>
        <w:sdtPr>
          <w:rPr>
            <w:rFonts w:cs="Times New Roman"/>
            <w:szCs w:val="24"/>
          </w:rPr>
          <w:id w:val="827867955"/>
          <w:citation/>
        </w:sdtPr>
        <w:sdtEndPr/>
        <w:sdtContent>
          <w:r w:rsidR="00E131F8">
            <w:rPr>
              <w:rFonts w:cs="Times New Roman"/>
              <w:szCs w:val="24"/>
            </w:rPr>
            <w:fldChar w:fldCharType="begin"/>
          </w:r>
          <w:r w:rsidR="00E131F8">
            <w:rPr>
              <w:rFonts w:cs="Times New Roman"/>
              <w:szCs w:val="24"/>
            </w:rPr>
            <w:instrText xml:space="preserve"> CITATION Cas20 \l 1033 </w:instrText>
          </w:r>
          <w:r w:rsidR="00E131F8">
            <w:rPr>
              <w:rFonts w:cs="Times New Roman"/>
              <w:szCs w:val="24"/>
            </w:rPr>
            <w:fldChar w:fldCharType="separate"/>
          </w:r>
          <w:r w:rsidR="00C55F9B" w:rsidRPr="00C55F9B">
            <w:rPr>
              <w:rFonts w:cs="Times New Roman"/>
              <w:noProof/>
              <w:szCs w:val="24"/>
            </w:rPr>
            <w:t>(Casper, 2020)</w:t>
          </w:r>
          <w:r w:rsidR="00E131F8">
            <w:rPr>
              <w:rFonts w:cs="Times New Roman"/>
              <w:szCs w:val="24"/>
            </w:rPr>
            <w:fldChar w:fldCharType="end"/>
          </w:r>
        </w:sdtContent>
      </w:sdt>
      <w:r w:rsidR="00E131F8">
        <w:rPr>
          <w:rFonts w:cs="Times New Roman"/>
          <w:szCs w:val="24"/>
        </w:rPr>
        <w:t xml:space="preserve"> which is still a demo,</w:t>
      </w:r>
      <w:r w:rsidR="008410F1">
        <w:rPr>
          <w:rFonts w:cs="Times New Roman"/>
          <w:szCs w:val="24"/>
        </w:rPr>
        <w:t xml:space="preserve"> </w:t>
      </w:r>
      <w:proofErr w:type="spellStart"/>
      <w:r w:rsidR="008410F1">
        <w:rPr>
          <w:rFonts w:cs="Times New Roman"/>
          <w:szCs w:val="24"/>
        </w:rPr>
        <w:t>Troov</w:t>
      </w:r>
      <w:proofErr w:type="spellEnd"/>
      <w:r w:rsidR="008410F1">
        <w:rPr>
          <w:rFonts w:cs="Times New Roman"/>
          <w:szCs w:val="24"/>
        </w:rPr>
        <w:t xml:space="preserve"> a web-based system</w:t>
      </w:r>
      <w:sdt>
        <w:sdtPr>
          <w:rPr>
            <w:rFonts w:cs="Times New Roman"/>
            <w:szCs w:val="24"/>
          </w:rPr>
          <w:id w:val="646863750"/>
          <w:citation/>
        </w:sdtPr>
        <w:sdtEndPr/>
        <w:sdtContent>
          <w:r w:rsidR="008410F1">
            <w:rPr>
              <w:rFonts w:cs="Times New Roman"/>
              <w:szCs w:val="24"/>
            </w:rPr>
            <w:fldChar w:fldCharType="begin"/>
          </w:r>
          <w:r w:rsidR="008410F1">
            <w:rPr>
              <w:rFonts w:cs="Times New Roman"/>
              <w:szCs w:val="24"/>
            </w:rPr>
            <w:instrText xml:space="preserve"> CITATION Tro20 \l 1033 </w:instrText>
          </w:r>
          <w:r w:rsidR="008410F1">
            <w:rPr>
              <w:rFonts w:cs="Times New Roman"/>
              <w:szCs w:val="24"/>
            </w:rPr>
            <w:fldChar w:fldCharType="separate"/>
          </w:r>
          <w:r w:rsidR="00C55F9B">
            <w:rPr>
              <w:rFonts w:cs="Times New Roman"/>
              <w:noProof/>
              <w:szCs w:val="24"/>
            </w:rPr>
            <w:t xml:space="preserve"> </w:t>
          </w:r>
          <w:r w:rsidR="00C55F9B" w:rsidRPr="00C55F9B">
            <w:rPr>
              <w:rFonts w:cs="Times New Roman"/>
              <w:noProof/>
              <w:szCs w:val="24"/>
            </w:rPr>
            <w:t>(SAS, 2020)</w:t>
          </w:r>
          <w:r w:rsidR="008410F1">
            <w:rPr>
              <w:rFonts w:cs="Times New Roman"/>
              <w:szCs w:val="24"/>
            </w:rPr>
            <w:fldChar w:fldCharType="end"/>
          </w:r>
        </w:sdtContent>
      </w:sdt>
      <w:r w:rsidR="00E131F8">
        <w:rPr>
          <w:rFonts w:cs="Times New Roman"/>
          <w:szCs w:val="24"/>
        </w:rPr>
        <w:t xml:space="preserve"> </w:t>
      </w:r>
      <w:r w:rsidR="00E60A54">
        <w:rPr>
          <w:rFonts w:cs="Times New Roman"/>
          <w:szCs w:val="24"/>
        </w:rPr>
        <w:t>Find My Device</w:t>
      </w:r>
      <w:r>
        <w:rPr>
          <w:rFonts w:cs="Times New Roman"/>
          <w:szCs w:val="24"/>
        </w:rPr>
        <w:t xml:space="preserve"> </w:t>
      </w:r>
      <w:sdt>
        <w:sdtPr>
          <w:rPr>
            <w:rFonts w:cs="Times New Roman"/>
            <w:szCs w:val="24"/>
          </w:rPr>
          <w:id w:val="-462731361"/>
          <w:citation/>
        </w:sdtPr>
        <w:sdtEndPr/>
        <w:sdtContent>
          <w:r>
            <w:rPr>
              <w:rFonts w:cs="Times New Roman"/>
              <w:szCs w:val="24"/>
            </w:rPr>
            <w:fldChar w:fldCharType="begin"/>
          </w:r>
          <w:r>
            <w:rPr>
              <w:rFonts w:cs="Times New Roman"/>
              <w:szCs w:val="24"/>
            </w:rPr>
            <w:instrText xml:space="preserve"> CITATION Wel19 \l 1033 </w:instrText>
          </w:r>
          <w:r>
            <w:rPr>
              <w:rFonts w:cs="Times New Roman"/>
              <w:szCs w:val="24"/>
            </w:rPr>
            <w:fldChar w:fldCharType="separate"/>
          </w:r>
          <w:r w:rsidR="00C55F9B" w:rsidRPr="00C55F9B">
            <w:rPr>
              <w:rFonts w:cs="Times New Roman"/>
              <w:noProof/>
              <w:szCs w:val="24"/>
            </w:rPr>
            <w:t>(Chris, 2019)</w:t>
          </w:r>
          <w:r>
            <w:rPr>
              <w:rFonts w:cs="Times New Roman"/>
              <w:szCs w:val="24"/>
            </w:rPr>
            <w:fldChar w:fldCharType="end"/>
          </w:r>
        </w:sdtContent>
      </w:sdt>
      <w:r w:rsidR="00B25385">
        <w:rPr>
          <w:rFonts w:cs="Times New Roman"/>
          <w:szCs w:val="24"/>
        </w:rPr>
        <w:t xml:space="preserve">, </w:t>
      </w:r>
      <w:proofErr w:type="spellStart"/>
      <w:r w:rsidR="00B25385">
        <w:rPr>
          <w:rFonts w:cs="Times New Roman"/>
          <w:szCs w:val="24"/>
        </w:rPr>
        <w:t>I</w:t>
      </w:r>
      <w:r w:rsidR="00E131F8">
        <w:rPr>
          <w:rFonts w:cs="Times New Roman"/>
          <w:szCs w:val="24"/>
        </w:rPr>
        <w:t>L</w:t>
      </w:r>
      <w:r w:rsidR="00B25385">
        <w:rPr>
          <w:rFonts w:cs="Times New Roman"/>
          <w:szCs w:val="24"/>
        </w:rPr>
        <w:t>ost</w:t>
      </w:r>
      <w:proofErr w:type="spellEnd"/>
      <w:sdt>
        <w:sdtPr>
          <w:rPr>
            <w:rFonts w:cs="Times New Roman"/>
            <w:szCs w:val="24"/>
          </w:rPr>
          <w:id w:val="-1886795271"/>
          <w:citation/>
        </w:sdtPr>
        <w:sdtEndPr/>
        <w:sdtContent>
          <w:r w:rsidR="00B25385">
            <w:rPr>
              <w:rFonts w:cs="Times New Roman"/>
              <w:szCs w:val="24"/>
            </w:rPr>
            <w:fldChar w:fldCharType="begin"/>
          </w:r>
          <w:r w:rsidR="00B25385">
            <w:rPr>
              <w:rFonts w:cs="Times New Roman"/>
              <w:szCs w:val="24"/>
            </w:rPr>
            <w:instrText xml:space="preserve"> CITATION Nou15 \l 1033 </w:instrText>
          </w:r>
          <w:r w:rsidR="00B25385">
            <w:rPr>
              <w:rFonts w:cs="Times New Roman"/>
              <w:szCs w:val="24"/>
            </w:rPr>
            <w:fldChar w:fldCharType="separate"/>
          </w:r>
          <w:r w:rsidR="00C55F9B">
            <w:rPr>
              <w:rFonts w:cs="Times New Roman"/>
              <w:noProof/>
              <w:szCs w:val="24"/>
            </w:rPr>
            <w:t xml:space="preserve"> </w:t>
          </w:r>
          <w:r w:rsidR="00C55F9B" w:rsidRPr="00C55F9B">
            <w:rPr>
              <w:rFonts w:cs="Times New Roman"/>
              <w:noProof/>
              <w:szCs w:val="24"/>
            </w:rPr>
            <w:t>(Bayard, 2015)</w:t>
          </w:r>
          <w:r w:rsidR="00B25385">
            <w:rPr>
              <w:rFonts w:cs="Times New Roman"/>
              <w:szCs w:val="24"/>
            </w:rPr>
            <w:fldChar w:fldCharType="end"/>
          </w:r>
        </w:sdtContent>
      </w:sdt>
      <w:r w:rsidR="00B25385">
        <w:rPr>
          <w:rFonts w:cs="Times New Roman"/>
          <w:szCs w:val="24"/>
        </w:rPr>
        <w:t xml:space="preserve"> and Find My Lost</w:t>
      </w:r>
      <w:sdt>
        <w:sdtPr>
          <w:rPr>
            <w:rFonts w:cs="Times New Roman"/>
            <w:szCs w:val="24"/>
          </w:rPr>
          <w:id w:val="-2086220668"/>
          <w:citation/>
        </w:sdtPr>
        <w:sdtEndPr/>
        <w:sdtContent>
          <w:r w:rsidR="00B25385">
            <w:rPr>
              <w:rFonts w:cs="Times New Roman"/>
              <w:szCs w:val="24"/>
            </w:rPr>
            <w:fldChar w:fldCharType="begin"/>
          </w:r>
          <w:r w:rsidR="00B25385">
            <w:rPr>
              <w:rFonts w:cs="Times New Roman"/>
              <w:szCs w:val="24"/>
            </w:rPr>
            <w:instrText xml:space="preserve"> CITATION Del16 \l 1033 </w:instrText>
          </w:r>
          <w:r w:rsidR="00B25385">
            <w:rPr>
              <w:rFonts w:cs="Times New Roman"/>
              <w:szCs w:val="24"/>
            </w:rPr>
            <w:fldChar w:fldCharType="separate"/>
          </w:r>
          <w:r w:rsidR="00C55F9B">
            <w:rPr>
              <w:rFonts w:cs="Times New Roman"/>
              <w:noProof/>
              <w:szCs w:val="24"/>
            </w:rPr>
            <w:t xml:space="preserve"> </w:t>
          </w:r>
          <w:r w:rsidR="00C55F9B" w:rsidRPr="00C55F9B">
            <w:rPr>
              <w:rFonts w:cs="Times New Roman"/>
              <w:noProof/>
              <w:szCs w:val="24"/>
            </w:rPr>
            <w:t>(Merlot, 2016)</w:t>
          </w:r>
          <w:r w:rsidR="00B25385">
            <w:rPr>
              <w:rFonts w:cs="Times New Roman"/>
              <w:szCs w:val="24"/>
            </w:rPr>
            <w:fldChar w:fldCharType="end"/>
          </w:r>
        </w:sdtContent>
      </w:sdt>
    </w:p>
    <w:p w14:paraId="2B1F3BB3" w14:textId="77777777" w:rsidR="002B6326" w:rsidRDefault="002B6326" w:rsidP="00C075AD">
      <w:pPr>
        <w:pStyle w:val="Heading3"/>
      </w:pPr>
      <w:bookmarkStart w:id="29" w:name="_Toc94466745"/>
      <w:r>
        <w:t>Lost &amp; Found Centre</w:t>
      </w:r>
      <w:bookmarkEnd w:id="29"/>
    </w:p>
    <w:p w14:paraId="6891EFF3" w14:textId="276E6A13" w:rsidR="00C6262D" w:rsidRDefault="00DD1C2F" w:rsidP="00C075AD">
      <w:pPr>
        <w:spacing w:line="360" w:lineRule="auto"/>
        <w:jc w:val="both"/>
        <w:rPr>
          <w:rFonts w:cs="Times New Roman"/>
          <w:szCs w:val="24"/>
        </w:rPr>
      </w:pPr>
      <w:r>
        <w:rPr>
          <w:rFonts w:cs="Times New Roman"/>
          <w:szCs w:val="24"/>
        </w:rPr>
        <w:t>The Lost &amp; Found Centre website is a platform that provides information of what the organization does to find your lost items.</w:t>
      </w:r>
      <w:r w:rsidR="00C6262D">
        <w:rPr>
          <w:rFonts w:cs="Times New Roman"/>
          <w:szCs w:val="24"/>
        </w:rPr>
        <w:t xml:space="preserve"> The details contained in the LFC are their contact number, numerical information of the total items they have found which is divided into various categories these are passport, title deeds identification cards etc. They also provide information on how you can report your stolen items in which it is indicated it is done through an application.</w:t>
      </w:r>
      <w:r>
        <w:rPr>
          <w:rFonts w:cs="Times New Roman"/>
          <w:szCs w:val="24"/>
        </w:rPr>
        <w:t xml:space="preserve"> </w:t>
      </w:r>
      <w:r w:rsidR="00E733D2">
        <w:rPr>
          <w:rFonts w:cs="Times New Roman"/>
          <w:szCs w:val="24"/>
        </w:rPr>
        <w:t>They do provide you with an audio that communicates to you about the work of the organization.</w:t>
      </w:r>
    </w:p>
    <w:p w14:paraId="33B02F33" w14:textId="48E145B9" w:rsidR="0003009B" w:rsidRDefault="00C6262D" w:rsidP="00C075AD">
      <w:pPr>
        <w:spacing w:line="360" w:lineRule="auto"/>
        <w:jc w:val="both"/>
        <w:rPr>
          <w:rFonts w:cs="Times New Roman"/>
          <w:szCs w:val="24"/>
        </w:rPr>
      </w:pPr>
      <w:r>
        <w:rPr>
          <w:rFonts w:cs="Times New Roman"/>
          <w:szCs w:val="24"/>
        </w:rPr>
        <w:t>The advantage of the system is that they have outlined their telephone number and email address hence you have a way of getting to communicate with them. They also provide information about their app in which it can be used to report. They also give you a choice of subscribing to their newsletter which gives you information about their resent finds.</w:t>
      </w:r>
      <w:r w:rsidR="00E733D2">
        <w:rPr>
          <w:rFonts w:cs="Times New Roman"/>
          <w:szCs w:val="24"/>
        </w:rPr>
        <w:t xml:space="preserve"> On addition we see them working closely with the police officer in the process of finding the lost items.</w:t>
      </w:r>
      <w:sdt>
        <w:sdtPr>
          <w:rPr>
            <w:rFonts w:cs="Times New Roman"/>
            <w:szCs w:val="24"/>
          </w:rPr>
          <w:id w:val="-871075481"/>
          <w:citation/>
        </w:sdtPr>
        <w:sdtEndPr/>
        <w:sdtContent>
          <w:r w:rsidR="00D237E6">
            <w:rPr>
              <w:rFonts w:cs="Times New Roman"/>
              <w:szCs w:val="24"/>
            </w:rPr>
            <w:fldChar w:fldCharType="begin"/>
          </w:r>
          <w:r w:rsidR="00D237E6">
            <w:rPr>
              <w:rFonts w:cs="Times New Roman"/>
              <w:szCs w:val="24"/>
            </w:rPr>
            <w:instrText xml:space="preserve"> CITATION law19 \l 1033 </w:instrText>
          </w:r>
          <w:r w:rsidR="00D237E6">
            <w:rPr>
              <w:rFonts w:cs="Times New Roman"/>
              <w:szCs w:val="24"/>
            </w:rPr>
            <w:fldChar w:fldCharType="separate"/>
          </w:r>
          <w:r w:rsidR="00C55F9B">
            <w:rPr>
              <w:rFonts w:cs="Times New Roman"/>
              <w:noProof/>
              <w:szCs w:val="24"/>
            </w:rPr>
            <w:t xml:space="preserve"> </w:t>
          </w:r>
          <w:r w:rsidR="00C55F9B" w:rsidRPr="00C55F9B">
            <w:rPr>
              <w:rFonts w:cs="Times New Roman"/>
              <w:noProof/>
              <w:szCs w:val="24"/>
            </w:rPr>
            <w:t>(karani, 2019)</w:t>
          </w:r>
          <w:r w:rsidR="00D237E6">
            <w:rPr>
              <w:rFonts w:cs="Times New Roman"/>
              <w:szCs w:val="24"/>
            </w:rPr>
            <w:fldChar w:fldCharType="end"/>
          </w:r>
        </w:sdtContent>
      </w:sdt>
    </w:p>
    <w:p w14:paraId="622E0D90" w14:textId="77777777" w:rsidR="00E471EF" w:rsidRDefault="002F7F06" w:rsidP="00C075AD">
      <w:pPr>
        <w:keepNext/>
        <w:spacing w:line="360" w:lineRule="auto"/>
        <w:jc w:val="both"/>
      </w:pPr>
      <w:r>
        <w:rPr>
          <w:rFonts w:cs="Times New Roman"/>
          <w:noProof/>
          <w:szCs w:val="24"/>
        </w:rPr>
        <w:lastRenderedPageBreak/>
        <w:drawing>
          <wp:inline distT="0" distB="0" distL="0" distR="0" wp14:anchorId="4EDFF3D2" wp14:editId="574BE962">
            <wp:extent cx="6497690" cy="4094922"/>
            <wp:effectExtent l="19050" t="19050" r="17780" b="203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31327" cy="4116120"/>
                    </a:xfrm>
                    <a:prstGeom prst="rect">
                      <a:avLst/>
                    </a:prstGeom>
                    <a:noFill/>
                    <a:ln>
                      <a:solidFill>
                        <a:schemeClr val="accent1"/>
                      </a:solidFill>
                    </a:ln>
                  </pic:spPr>
                </pic:pic>
              </a:graphicData>
            </a:graphic>
          </wp:inline>
        </w:drawing>
      </w:r>
    </w:p>
    <w:p w14:paraId="2FD56BED" w14:textId="643BFEFF" w:rsidR="00E471EF" w:rsidRPr="007A1A97" w:rsidRDefault="00E471EF" w:rsidP="007A1A97">
      <w:pPr>
        <w:jc w:val="center"/>
      </w:pPr>
      <w:bookmarkStart w:id="30" w:name="_Toc94467698"/>
      <w:r w:rsidRPr="007A1A97">
        <w:t xml:space="preserve">Figure </w:t>
      </w:r>
      <w:fldSimple w:instr=" STYLEREF 1 \s ">
        <w:r w:rsidR="00691CF7">
          <w:rPr>
            <w:noProof/>
          </w:rPr>
          <w:t>2</w:t>
        </w:r>
      </w:fldSimple>
      <w:r w:rsidR="00691CF7">
        <w:t>.</w:t>
      </w:r>
      <w:fldSimple w:instr=" SEQ Figure \* ARABIC \s 1 ">
        <w:r w:rsidR="00691CF7">
          <w:rPr>
            <w:noProof/>
          </w:rPr>
          <w:t>1</w:t>
        </w:r>
      </w:fldSimple>
      <w:r w:rsidRPr="007A1A97">
        <w:t>: Lost &amp; Found Centre</w:t>
      </w:r>
      <w:bookmarkEnd w:id="30"/>
    </w:p>
    <w:p w14:paraId="73E0E192" w14:textId="22BDB3EF" w:rsidR="00923FF0" w:rsidRPr="00763771" w:rsidRDefault="00545851" w:rsidP="00C075AD">
      <w:pPr>
        <w:spacing w:line="360" w:lineRule="auto"/>
        <w:jc w:val="center"/>
        <w:rPr>
          <w:b/>
          <w:bCs/>
        </w:rPr>
      </w:pPr>
      <w:sdt>
        <w:sdtPr>
          <w:rPr>
            <w:b/>
            <w:bCs/>
          </w:rPr>
          <w:id w:val="-1553534955"/>
          <w:citation/>
        </w:sdtPr>
        <w:sdtEndPr/>
        <w:sdtContent>
          <w:r w:rsidR="00923FF0" w:rsidRPr="00763771">
            <w:rPr>
              <w:b/>
              <w:bCs/>
            </w:rPr>
            <w:fldChar w:fldCharType="begin"/>
          </w:r>
          <w:r w:rsidR="00923FF0" w:rsidRPr="00763771">
            <w:rPr>
              <w:b/>
              <w:bCs/>
            </w:rPr>
            <w:instrText xml:space="preserve">CITATION law19 \l 1033 </w:instrText>
          </w:r>
          <w:r w:rsidR="00923FF0" w:rsidRPr="00763771">
            <w:rPr>
              <w:b/>
              <w:bCs/>
            </w:rPr>
            <w:fldChar w:fldCharType="separate"/>
          </w:r>
          <w:r w:rsidR="00C55F9B">
            <w:rPr>
              <w:noProof/>
            </w:rPr>
            <w:t>(karani, 2019)</w:t>
          </w:r>
          <w:r w:rsidR="00923FF0" w:rsidRPr="00763771">
            <w:rPr>
              <w:b/>
              <w:bCs/>
            </w:rPr>
            <w:fldChar w:fldCharType="end"/>
          </w:r>
        </w:sdtContent>
      </w:sdt>
    </w:p>
    <w:p w14:paraId="00A67ECA" w14:textId="4C2CEBFD" w:rsidR="000F5EE1" w:rsidRDefault="000F5EE1" w:rsidP="00C075AD">
      <w:pPr>
        <w:pStyle w:val="Heading3"/>
      </w:pPr>
      <w:bookmarkStart w:id="31" w:name="_Toc94466746"/>
      <w:r>
        <w:t>Find My Device</w:t>
      </w:r>
      <w:bookmarkEnd w:id="31"/>
    </w:p>
    <w:p w14:paraId="72662C56" w14:textId="65AA64C7" w:rsidR="000F5EE1" w:rsidRDefault="000F5EE1" w:rsidP="00C075AD">
      <w:pPr>
        <w:spacing w:line="360" w:lineRule="auto"/>
        <w:jc w:val="both"/>
        <w:rPr>
          <w:rFonts w:cs="Times New Roman"/>
          <w:szCs w:val="24"/>
        </w:rPr>
      </w:pPr>
      <w:r>
        <w:rPr>
          <w:rFonts w:cs="Times New Roman"/>
          <w:szCs w:val="24"/>
        </w:rPr>
        <w:t>This is a web-based system that was developed by Google platform in which its aim is to help individual in finding their lost devices or stolen devices. It works by giving you a platform that allows you to login with the same email address that the lost or stolen device uses which in turn it provides you with the information of the device. This system works by providing you with the geographical location of your devices and the ability to lock or erase all content if it contains crucial information.</w:t>
      </w:r>
    </w:p>
    <w:p w14:paraId="54E901EE" w14:textId="4DE20999" w:rsidR="009F7846" w:rsidRDefault="009F7846" w:rsidP="00C075AD">
      <w:pPr>
        <w:spacing w:line="360" w:lineRule="auto"/>
        <w:jc w:val="both"/>
        <w:rPr>
          <w:rFonts w:cs="Times New Roman"/>
          <w:szCs w:val="24"/>
        </w:rPr>
      </w:pPr>
      <w:r>
        <w:rPr>
          <w:rFonts w:cs="Times New Roman"/>
          <w:szCs w:val="24"/>
        </w:rPr>
        <w:t xml:space="preserve">The system packs a sleeve of advantages these include the ability for an individual to allocate their phone due to the geographical representation. </w:t>
      </w:r>
      <w:r w:rsidR="00AC0424">
        <w:rPr>
          <w:rFonts w:cs="Times New Roman"/>
          <w:szCs w:val="24"/>
        </w:rPr>
        <w:t xml:space="preserve">It also has a play sound future that enables you to ring the phone if you are within the location radius hence providing you with that exact position. The secure device helps an individual to lock the device hence preventing anyone phone tampering </w:t>
      </w:r>
      <w:r w:rsidR="00AC0424">
        <w:rPr>
          <w:rFonts w:cs="Times New Roman"/>
          <w:szCs w:val="24"/>
        </w:rPr>
        <w:lastRenderedPageBreak/>
        <w:t>with the device. It also comes with the Erase device feature that allows you to delete all information that is in the device if it is sensitive.</w:t>
      </w:r>
      <w:sdt>
        <w:sdtPr>
          <w:rPr>
            <w:rFonts w:cs="Times New Roman"/>
            <w:szCs w:val="24"/>
          </w:rPr>
          <w:id w:val="1412889222"/>
          <w:citation/>
        </w:sdtPr>
        <w:sdtEndPr/>
        <w:sdtContent>
          <w:r w:rsidR="00D237E6">
            <w:rPr>
              <w:rFonts w:cs="Times New Roman"/>
              <w:szCs w:val="24"/>
            </w:rPr>
            <w:fldChar w:fldCharType="begin"/>
          </w:r>
          <w:r w:rsidR="00D237E6">
            <w:rPr>
              <w:rFonts w:cs="Times New Roman"/>
              <w:szCs w:val="24"/>
            </w:rPr>
            <w:instrText xml:space="preserve"> CITATION Wel19 \l 1033 </w:instrText>
          </w:r>
          <w:r w:rsidR="00D237E6">
            <w:rPr>
              <w:rFonts w:cs="Times New Roman"/>
              <w:szCs w:val="24"/>
            </w:rPr>
            <w:fldChar w:fldCharType="separate"/>
          </w:r>
          <w:r w:rsidR="00C55F9B">
            <w:rPr>
              <w:rFonts w:cs="Times New Roman"/>
              <w:noProof/>
              <w:szCs w:val="24"/>
            </w:rPr>
            <w:t xml:space="preserve"> </w:t>
          </w:r>
          <w:r w:rsidR="00C55F9B" w:rsidRPr="00C55F9B">
            <w:rPr>
              <w:rFonts w:cs="Times New Roman"/>
              <w:noProof/>
              <w:szCs w:val="24"/>
            </w:rPr>
            <w:t>(Chris, 2019)</w:t>
          </w:r>
          <w:r w:rsidR="00D237E6">
            <w:rPr>
              <w:rFonts w:cs="Times New Roman"/>
              <w:szCs w:val="24"/>
            </w:rPr>
            <w:fldChar w:fldCharType="end"/>
          </w:r>
        </w:sdtContent>
      </w:sdt>
    </w:p>
    <w:p w14:paraId="62607D13" w14:textId="77777777" w:rsidR="00E471EF" w:rsidRDefault="006F36C6" w:rsidP="00C075AD">
      <w:pPr>
        <w:keepNext/>
        <w:spacing w:line="360" w:lineRule="auto"/>
        <w:jc w:val="both"/>
      </w:pPr>
      <w:r>
        <w:rPr>
          <w:rFonts w:cs="Times New Roman"/>
          <w:noProof/>
          <w:szCs w:val="24"/>
        </w:rPr>
        <w:drawing>
          <wp:inline distT="0" distB="0" distL="0" distR="0" wp14:anchorId="18B44DF2" wp14:editId="760254DF">
            <wp:extent cx="5931535" cy="2926080"/>
            <wp:effectExtent l="19050" t="19050" r="12065"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1535" cy="2926080"/>
                    </a:xfrm>
                    <a:prstGeom prst="rect">
                      <a:avLst/>
                    </a:prstGeom>
                    <a:noFill/>
                    <a:ln>
                      <a:solidFill>
                        <a:schemeClr val="accent1"/>
                      </a:solidFill>
                    </a:ln>
                  </pic:spPr>
                </pic:pic>
              </a:graphicData>
            </a:graphic>
          </wp:inline>
        </w:drawing>
      </w:r>
    </w:p>
    <w:p w14:paraId="200585D4" w14:textId="68613A2E" w:rsidR="00223D00" w:rsidRPr="007A1A97" w:rsidRDefault="00E471EF" w:rsidP="007A1A97">
      <w:pPr>
        <w:jc w:val="center"/>
      </w:pPr>
      <w:bookmarkStart w:id="32" w:name="_Toc94467699"/>
      <w:r w:rsidRPr="007A1A97">
        <w:t xml:space="preserve">Figure </w:t>
      </w:r>
      <w:fldSimple w:instr=" STYLEREF 1 \s ">
        <w:r w:rsidR="00691CF7">
          <w:rPr>
            <w:noProof/>
          </w:rPr>
          <w:t>2</w:t>
        </w:r>
      </w:fldSimple>
      <w:r w:rsidR="00691CF7">
        <w:t>.</w:t>
      </w:r>
      <w:fldSimple w:instr=" SEQ Figure \* ARABIC \s 1 ">
        <w:r w:rsidR="00691CF7">
          <w:rPr>
            <w:noProof/>
          </w:rPr>
          <w:t>2</w:t>
        </w:r>
      </w:fldSimple>
      <w:r w:rsidRPr="007A1A97">
        <w:t>: Find My Device</w:t>
      </w:r>
      <w:bookmarkEnd w:id="32"/>
    </w:p>
    <w:p w14:paraId="7A3E1240" w14:textId="1C39DF6B" w:rsidR="00923FF0" w:rsidRPr="00763771" w:rsidRDefault="00545851" w:rsidP="00C075AD">
      <w:pPr>
        <w:spacing w:line="360" w:lineRule="auto"/>
        <w:jc w:val="center"/>
        <w:rPr>
          <w:b/>
          <w:bCs/>
        </w:rPr>
      </w:pPr>
      <w:sdt>
        <w:sdtPr>
          <w:rPr>
            <w:b/>
            <w:bCs/>
          </w:rPr>
          <w:id w:val="-1504043858"/>
          <w:citation/>
        </w:sdtPr>
        <w:sdtEndPr/>
        <w:sdtContent>
          <w:r w:rsidR="00923FF0" w:rsidRPr="00763771">
            <w:rPr>
              <w:b/>
              <w:bCs/>
            </w:rPr>
            <w:fldChar w:fldCharType="begin"/>
          </w:r>
          <w:r w:rsidR="00923FF0" w:rsidRPr="00763771">
            <w:rPr>
              <w:b/>
              <w:bCs/>
            </w:rPr>
            <w:instrText xml:space="preserve"> CITATION Wel19 \l 1033 </w:instrText>
          </w:r>
          <w:r w:rsidR="00923FF0" w:rsidRPr="00763771">
            <w:rPr>
              <w:b/>
              <w:bCs/>
            </w:rPr>
            <w:fldChar w:fldCharType="separate"/>
          </w:r>
          <w:r w:rsidR="00C55F9B">
            <w:rPr>
              <w:noProof/>
            </w:rPr>
            <w:t>(Chris, 2019)</w:t>
          </w:r>
          <w:r w:rsidR="00923FF0" w:rsidRPr="00763771">
            <w:rPr>
              <w:b/>
              <w:bCs/>
            </w:rPr>
            <w:fldChar w:fldCharType="end"/>
          </w:r>
        </w:sdtContent>
      </w:sdt>
    </w:p>
    <w:p w14:paraId="198312C2" w14:textId="07AA8844" w:rsidR="00BE7DCF" w:rsidRDefault="00BE7DCF" w:rsidP="00C075AD">
      <w:pPr>
        <w:pStyle w:val="Heading3"/>
      </w:pPr>
      <w:bookmarkStart w:id="33" w:name="_Toc94466747"/>
      <w:r>
        <w:t>Find My Lost</w:t>
      </w:r>
      <w:bookmarkEnd w:id="33"/>
    </w:p>
    <w:p w14:paraId="343A5B04" w14:textId="188F83F6" w:rsidR="00BE7DCF" w:rsidRDefault="00C95D3A" w:rsidP="00C075AD">
      <w:pPr>
        <w:spacing w:line="360" w:lineRule="auto"/>
        <w:jc w:val="both"/>
      </w:pPr>
      <w:r>
        <w:t xml:space="preserve">This is a web-based system that developed in order to help people find their lost properties. What the system does it provide you with a platform that enables you to login to the system. You are then provided with </w:t>
      </w:r>
      <w:r w:rsidR="00A632C2">
        <w:t xml:space="preserve">two options </w:t>
      </w:r>
      <w:r w:rsidR="003E4AE2">
        <w:t xml:space="preserve">reporting an item that you have found or reporting an item that you have lost. In selecting I have found a lost item you are greeted with form in which you are required to fill </w:t>
      </w:r>
      <w:r w:rsidR="002D0D2A" w:rsidRPr="002D0D2A">
        <w:t>the item that you have lost</w:t>
      </w:r>
      <w:r w:rsidR="002D0D2A">
        <w:t>,</w:t>
      </w:r>
      <w:r w:rsidR="002D0D2A" w:rsidRPr="002D0D2A">
        <w:t xml:space="preserve"> the category of the item </w:t>
      </w:r>
      <w:r w:rsidR="002D0D2A">
        <w:t xml:space="preserve">and </w:t>
      </w:r>
      <w:r w:rsidR="002D0D2A" w:rsidRPr="002D0D2A">
        <w:t>where did you find it last</w:t>
      </w:r>
      <w:r w:rsidR="002D0D2A">
        <w:t xml:space="preserve">. You then processed to the next option in which you enter the picture of the item and the description of the item how the item is to be delivered and finally a reward option. In the lost </w:t>
      </w:r>
      <w:r w:rsidR="0093573F">
        <w:t xml:space="preserve">an Item section you enter what you have lost brand of the item you have lost and the </w:t>
      </w:r>
      <w:r w:rsidR="0093573F" w:rsidRPr="0093573F">
        <w:rPr>
          <w:lang w:val="en-GB"/>
        </w:rPr>
        <w:t>colour</w:t>
      </w:r>
      <w:r w:rsidR="0093573F">
        <w:t xml:space="preserve"> of the item and where you last lost the item finally you conclude by searching.</w:t>
      </w:r>
      <w:sdt>
        <w:sdtPr>
          <w:id w:val="391323522"/>
          <w:citation/>
        </w:sdtPr>
        <w:sdtEndPr/>
        <w:sdtContent>
          <w:r w:rsidR="00AA0C63">
            <w:fldChar w:fldCharType="begin"/>
          </w:r>
          <w:r w:rsidR="00AA0C63">
            <w:instrText xml:space="preserve"> CITATION Del16 \l 1033 </w:instrText>
          </w:r>
          <w:r w:rsidR="00AA0C63">
            <w:fldChar w:fldCharType="separate"/>
          </w:r>
          <w:r w:rsidR="00C55F9B">
            <w:rPr>
              <w:noProof/>
            </w:rPr>
            <w:t xml:space="preserve"> (Merlot, 2016)</w:t>
          </w:r>
          <w:r w:rsidR="00AA0C63">
            <w:fldChar w:fldCharType="end"/>
          </w:r>
        </w:sdtContent>
      </w:sdt>
    </w:p>
    <w:p w14:paraId="5B99A5A0" w14:textId="5CBB86BC" w:rsidR="00A2395B" w:rsidRDefault="00A2395B" w:rsidP="00C075AD">
      <w:pPr>
        <w:spacing w:line="360" w:lineRule="auto"/>
        <w:jc w:val="both"/>
      </w:pPr>
      <w:r>
        <w:t xml:space="preserve">The system has several </w:t>
      </w:r>
      <w:r w:rsidR="0004334D">
        <w:t>advantages,</w:t>
      </w:r>
      <w:r>
        <w:t xml:space="preserve"> and we see </w:t>
      </w:r>
      <w:proofErr w:type="spellStart"/>
      <w:r>
        <w:t>on</w:t>
      </w:r>
      <w:proofErr w:type="spellEnd"/>
      <w:r>
        <w:t xml:space="preserve"> of the advantages it is that it enables you to sear</w:t>
      </w:r>
      <w:r w:rsidR="0004334D">
        <w:t>ch for your lost item in the search bar.</w:t>
      </w:r>
      <w:r w:rsidR="00A50674">
        <w:t xml:space="preserve"> We see the system also allowing the people who have found a lost item to make a report by filling a form that collects description of item found the </w:t>
      </w:r>
      <w:r w:rsidR="00A50674">
        <w:lastRenderedPageBreak/>
        <w:t xml:space="preserve">category in which the item belongs </w:t>
      </w:r>
      <w:r w:rsidR="00AA0C63">
        <w:t>to, the date in which the item was found,</w:t>
      </w:r>
      <w:r w:rsidR="00A50674">
        <w:t xml:space="preserve"> the image of the item and where it found and also an option on how to deliver the item found.</w:t>
      </w:r>
      <w:sdt>
        <w:sdtPr>
          <w:id w:val="-858890500"/>
          <w:citation/>
        </w:sdtPr>
        <w:sdtEndPr/>
        <w:sdtContent>
          <w:r w:rsidR="00AA0C63">
            <w:fldChar w:fldCharType="begin"/>
          </w:r>
          <w:r w:rsidR="00AA0C63">
            <w:instrText xml:space="preserve"> CITATION Del16 \l 1033 </w:instrText>
          </w:r>
          <w:r w:rsidR="00AA0C63">
            <w:fldChar w:fldCharType="separate"/>
          </w:r>
          <w:r w:rsidR="00C55F9B">
            <w:rPr>
              <w:noProof/>
            </w:rPr>
            <w:t xml:space="preserve"> (Merlot, 2016)</w:t>
          </w:r>
          <w:r w:rsidR="00AA0C63">
            <w:fldChar w:fldCharType="end"/>
          </w:r>
        </w:sdtContent>
      </w:sdt>
    </w:p>
    <w:p w14:paraId="4CB9B759" w14:textId="77777777" w:rsidR="009D68F2" w:rsidRDefault="009D68F2" w:rsidP="00C075AD">
      <w:pPr>
        <w:keepNext/>
        <w:spacing w:line="360" w:lineRule="auto"/>
        <w:jc w:val="both"/>
      </w:pPr>
      <w:r>
        <w:rPr>
          <w:noProof/>
        </w:rPr>
        <w:drawing>
          <wp:inline distT="0" distB="0" distL="0" distR="0" wp14:anchorId="1CB7BAE7" wp14:editId="749AC753">
            <wp:extent cx="5923280" cy="2537460"/>
            <wp:effectExtent l="19050" t="19050" r="20320"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3280" cy="2537460"/>
                    </a:xfrm>
                    <a:prstGeom prst="rect">
                      <a:avLst/>
                    </a:prstGeom>
                    <a:noFill/>
                    <a:ln>
                      <a:solidFill>
                        <a:schemeClr val="accent1"/>
                      </a:solidFill>
                    </a:ln>
                  </pic:spPr>
                </pic:pic>
              </a:graphicData>
            </a:graphic>
          </wp:inline>
        </w:drawing>
      </w:r>
    </w:p>
    <w:p w14:paraId="12EF550B" w14:textId="4D65A81D" w:rsidR="009D68F2" w:rsidRPr="007A1A97" w:rsidRDefault="009D68F2" w:rsidP="007A1A97">
      <w:pPr>
        <w:jc w:val="center"/>
      </w:pPr>
      <w:bookmarkStart w:id="34" w:name="_Toc94467700"/>
      <w:r w:rsidRPr="007A1A97">
        <w:t xml:space="preserve">Figure </w:t>
      </w:r>
      <w:fldSimple w:instr=" STYLEREF 1 \s ">
        <w:r w:rsidR="00691CF7">
          <w:rPr>
            <w:noProof/>
          </w:rPr>
          <w:t>2</w:t>
        </w:r>
      </w:fldSimple>
      <w:r w:rsidR="00691CF7">
        <w:t>.</w:t>
      </w:r>
      <w:fldSimple w:instr=" SEQ Figure \* ARABIC \s 1 ">
        <w:r w:rsidR="00691CF7">
          <w:rPr>
            <w:noProof/>
          </w:rPr>
          <w:t>3</w:t>
        </w:r>
      </w:fldSimple>
      <w:r w:rsidRPr="007A1A97">
        <w:t>: Find My Lost website</w:t>
      </w:r>
      <w:bookmarkEnd w:id="34"/>
    </w:p>
    <w:p w14:paraId="1ACF20FE" w14:textId="48B30236" w:rsidR="009D68F2" w:rsidRPr="009F32A8" w:rsidRDefault="00545851" w:rsidP="00C075AD">
      <w:pPr>
        <w:spacing w:line="360" w:lineRule="auto"/>
        <w:jc w:val="center"/>
        <w:rPr>
          <w:b/>
          <w:bCs/>
        </w:rPr>
      </w:pPr>
      <w:sdt>
        <w:sdtPr>
          <w:rPr>
            <w:b/>
            <w:bCs/>
          </w:rPr>
          <w:id w:val="-1022392604"/>
          <w:citation/>
        </w:sdtPr>
        <w:sdtEndPr/>
        <w:sdtContent>
          <w:r w:rsidR="009D68F2" w:rsidRPr="009F32A8">
            <w:rPr>
              <w:b/>
              <w:bCs/>
            </w:rPr>
            <w:fldChar w:fldCharType="begin"/>
          </w:r>
          <w:r w:rsidR="009D68F2" w:rsidRPr="009F32A8">
            <w:rPr>
              <w:b/>
              <w:bCs/>
            </w:rPr>
            <w:instrText xml:space="preserve"> CITATION Del16 \l 1033 </w:instrText>
          </w:r>
          <w:r w:rsidR="009D68F2" w:rsidRPr="009F32A8">
            <w:rPr>
              <w:b/>
              <w:bCs/>
            </w:rPr>
            <w:fldChar w:fldCharType="separate"/>
          </w:r>
          <w:r w:rsidR="00C55F9B">
            <w:rPr>
              <w:noProof/>
            </w:rPr>
            <w:t>(Merlot, 2016)</w:t>
          </w:r>
          <w:r w:rsidR="009D68F2" w:rsidRPr="009F32A8">
            <w:rPr>
              <w:b/>
              <w:bCs/>
            </w:rPr>
            <w:fldChar w:fldCharType="end"/>
          </w:r>
        </w:sdtContent>
      </w:sdt>
    </w:p>
    <w:p w14:paraId="54045201" w14:textId="0E23EF67" w:rsidR="00BE7DCF" w:rsidRDefault="00BE7DCF" w:rsidP="00C075AD">
      <w:pPr>
        <w:pStyle w:val="Heading3"/>
      </w:pPr>
      <w:bookmarkStart w:id="35" w:name="_Toc94466748"/>
      <w:proofErr w:type="spellStart"/>
      <w:r>
        <w:t>ILost</w:t>
      </w:r>
      <w:bookmarkEnd w:id="35"/>
      <w:proofErr w:type="spellEnd"/>
    </w:p>
    <w:p w14:paraId="13A3F3CD" w14:textId="3FB390E9" w:rsidR="005802A8" w:rsidRDefault="005802A8" w:rsidP="00C075AD">
      <w:pPr>
        <w:tabs>
          <w:tab w:val="right" w:pos="9360"/>
        </w:tabs>
        <w:spacing w:line="360" w:lineRule="auto"/>
        <w:jc w:val="both"/>
      </w:pPr>
      <w:r>
        <w:t xml:space="preserve">This is a web-based system that is developed to help in finding lost or misplaced items. It works by a user first signing </w:t>
      </w:r>
      <w:r w:rsidR="002116B1">
        <w:t>on</w:t>
      </w:r>
      <w:r>
        <w:t xml:space="preserve"> the </w:t>
      </w:r>
      <w:r w:rsidR="0010116D">
        <w:t>website the proceeded with an option of either reporting a lost item or an item that has been found plus an option of list items.</w:t>
      </w:r>
      <w:r w:rsidR="002445C0">
        <w:t xml:space="preserve"> On the I have found something you are given a form in which you enter a description of what you have found, a picture of the item, additional information of the location in which the item was found, the city and country in which the item was found. Completed with your phone number. Where else on the lost items sections you enter what you have lost, a picture of the item and a description of the item found.</w:t>
      </w:r>
    </w:p>
    <w:p w14:paraId="66CB0B1E" w14:textId="172B56AA" w:rsidR="00B409CA" w:rsidRDefault="00B409CA" w:rsidP="00C075AD">
      <w:pPr>
        <w:tabs>
          <w:tab w:val="right" w:pos="9360"/>
        </w:tabs>
        <w:spacing w:line="360" w:lineRule="auto"/>
      </w:pPr>
      <w:r>
        <w:t>The system has several advantages, and we see one of the advantages it is that it enables you to search for your lost item in the search bar. It also allowing the people who have found a lost item to make a report by filling a form that collects description of item found the category in which the item belongs to, the date in which the item was found, the image of the item and where it found. You can also add special details such as the IMEI number in which it will only be visible to your end only.</w:t>
      </w:r>
      <w:sdt>
        <w:sdtPr>
          <w:id w:val="1398004486"/>
          <w:citation/>
        </w:sdtPr>
        <w:sdtEndPr/>
        <w:sdtContent>
          <w:r w:rsidR="003A1F46">
            <w:fldChar w:fldCharType="begin"/>
          </w:r>
          <w:r w:rsidR="003A1F46">
            <w:instrText xml:space="preserve"> CITATION Nou15 \l 1033 </w:instrText>
          </w:r>
          <w:r w:rsidR="003A1F46">
            <w:fldChar w:fldCharType="separate"/>
          </w:r>
          <w:r w:rsidR="00C55F9B">
            <w:rPr>
              <w:noProof/>
            </w:rPr>
            <w:t xml:space="preserve"> (Bayard, 2015)</w:t>
          </w:r>
          <w:r w:rsidR="003A1F46">
            <w:fldChar w:fldCharType="end"/>
          </w:r>
        </w:sdtContent>
      </w:sdt>
    </w:p>
    <w:p w14:paraId="5093E74E" w14:textId="77777777" w:rsidR="00153F5A" w:rsidRDefault="00153F5A" w:rsidP="00C075AD">
      <w:pPr>
        <w:keepNext/>
        <w:tabs>
          <w:tab w:val="right" w:pos="9360"/>
        </w:tabs>
        <w:spacing w:line="360" w:lineRule="auto"/>
      </w:pPr>
      <w:r>
        <w:rPr>
          <w:noProof/>
        </w:rPr>
        <w:lastRenderedPageBreak/>
        <w:drawing>
          <wp:inline distT="0" distB="0" distL="0" distR="0" wp14:anchorId="6660638B" wp14:editId="24CBF689">
            <wp:extent cx="5931535" cy="2965450"/>
            <wp:effectExtent l="19050" t="19050" r="12065"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1535" cy="2965450"/>
                    </a:xfrm>
                    <a:prstGeom prst="rect">
                      <a:avLst/>
                    </a:prstGeom>
                    <a:noFill/>
                    <a:ln>
                      <a:solidFill>
                        <a:schemeClr val="accent1"/>
                      </a:solidFill>
                    </a:ln>
                  </pic:spPr>
                </pic:pic>
              </a:graphicData>
            </a:graphic>
          </wp:inline>
        </w:drawing>
      </w:r>
    </w:p>
    <w:p w14:paraId="330D6AC0" w14:textId="593AFC89" w:rsidR="00F07878" w:rsidRPr="007A1A97" w:rsidRDefault="00153F5A" w:rsidP="007A1A97">
      <w:pPr>
        <w:jc w:val="center"/>
      </w:pPr>
      <w:bookmarkStart w:id="36" w:name="_Toc94467701"/>
      <w:r w:rsidRPr="007A1A97">
        <w:t xml:space="preserve">Figure </w:t>
      </w:r>
      <w:fldSimple w:instr=" STYLEREF 1 \s ">
        <w:r w:rsidR="00691CF7">
          <w:rPr>
            <w:noProof/>
          </w:rPr>
          <w:t>2</w:t>
        </w:r>
      </w:fldSimple>
      <w:r w:rsidR="00691CF7">
        <w:t>.</w:t>
      </w:r>
      <w:fldSimple w:instr=" SEQ Figure \* ARABIC \s 1 ">
        <w:r w:rsidR="00691CF7">
          <w:rPr>
            <w:noProof/>
          </w:rPr>
          <w:t>4</w:t>
        </w:r>
      </w:fldSimple>
      <w:r w:rsidRPr="007A1A97">
        <w:t xml:space="preserve">: </w:t>
      </w:r>
      <w:proofErr w:type="spellStart"/>
      <w:r w:rsidRPr="007A1A97">
        <w:t>ILost</w:t>
      </w:r>
      <w:proofErr w:type="spellEnd"/>
      <w:r w:rsidRPr="007A1A97">
        <w:t xml:space="preserve"> &amp; found website.</w:t>
      </w:r>
      <w:bookmarkEnd w:id="36"/>
    </w:p>
    <w:p w14:paraId="0193AF7D" w14:textId="1FA1931F" w:rsidR="00153F5A" w:rsidRPr="009F32A8" w:rsidRDefault="00545851" w:rsidP="00C075AD">
      <w:pPr>
        <w:spacing w:line="360" w:lineRule="auto"/>
        <w:jc w:val="center"/>
        <w:rPr>
          <w:b/>
          <w:bCs/>
        </w:rPr>
      </w:pPr>
      <w:sdt>
        <w:sdtPr>
          <w:rPr>
            <w:b/>
            <w:bCs/>
          </w:rPr>
          <w:id w:val="155964042"/>
          <w:citation/>
        </w:sdtPr>
        <w:sdtEndPr/>
        <w:sdtContent>
          <w:r w:rsidR="00153F5A" w:rsidRPr="009F32A8">
            <w:rPr>
              <w:b/>
              <w:bCs/>
            </w:rPr>
            <w:fldChar w:fldCharType="begin"/>
          </w:r>
          <w:r w:rsidR="00153F5A" w:rsidRPr="009F32A8">
            <w:rPr>
              <w:b/>
              <w:bCs/>
            </w:rPr>
            <w:instrText xml:space="preserve"> CITATION Nou15 \l 1033 </w:instrText>
          </w:r>
          <w:r w:rsidR="00153F5A" w:rsidRPr="009F32A8">
            <w:rPr>
              <w:b/>
              <w:bCs/>
            </w:rPr>
            <w:fldChar w:fldCharType="separate"/>
          </w:r>
          <w:r w:rsidR="00C55F9B">
            <w:rPr>
              <w:noProof/>
            </w:rPr>
            <w:t>(Bayard, 2015)</w:t>
          </w:r>
          <w:r w:rsidR="00153F5A" w:rsidRPr="009F32A8">
            <w:rPr>
              <w:b/>
              <w:bCs/>
            </w:rPr>
            <w:fldChar w:fldCharType="end"/>
          </w:r>
        </w:sdtContent>
      </w:sdt>
    </w:p>
    <w:p w14:paraId="095A687D" w14:textId="1C1C2AF8" w:rsidR="00822C26" w:rsidRDefault="00D06092" w:rsidP="00C075AD">
      <w:pPr>
        <w:pStyle w:val="Heading2"/>
        <w:spacing w:line="360" w:lineRule="auto"/>
        <w:jc w:val="both"/>
      </w:pPr>
      <w:bookmarkStart w:id="37" w:name="_Toc94466749"/>
      <w:r>
        <w:t>Gaps in existing systems</w:t>
      </w:r>
      <w:bookmarkEnd w:id="37"/>
    </w:p>
    <w:p w14:paraId="01197E90" w14:textId="067710C1" w:rsidR="00D237E6" w:rsidRDefault="00D237E6" w:rsidP="00C075AD">
      <w:pPr>
        <w:spacing w:line="360" w:lineRule="auto"/>
        <w:jc w:val="both"/>
        <w:rPr>
          <w:rFonts w:cs="Times New Roman"/>
          <w:noProof/>
          <w:szCs w:val="24"/>
        </w:rPr>
      </w:pPr>
      <w:r>
        <w:rPr>
          <w:rFonts w:cs="Times New Roman"/>
          <w:szCs w:val="24"/>
        </w:rPr>
        <w:t>Challenges facing the LFC website is that the website does not give you an alternative of finding your lost item if you do not have a device to download their application. On the login option they provide in the system it seems to not be working hence you cannot login and have a view of your subscription or the items they claim to have been lost making it very difficult for the user. They do not offer an option of individuals to report items that they have found.</w:t>
      </w:r>
      <w:sdt>
        <w:sdtPr>
          <w:rPr>
            <w:rFonts w:cs="Times New Roman"/>
            <w:szCs w:val="24"/>
          </w:rPr>
          <w:id w:val="-1694071834"/>
          <w:citation/>
        </w:sdtPr>
        <w:sdtEndPr/>
        <w:sdtContent>
          <w:r>
            <w:rPr>
              <w:rFonts w:cs="Times New Roman"/>
              <w:szCs w:val="24"/>
            </w:rPr>
            <w:fldChar w:fldCharType="begin"/>
          </w:r>
          <w:r>
            <w:rPr>
              <w:rFonts w:cs="Times New Roman"/>
              <w:szCs w:val="24"/>
            </w:rPr>
            <w:instrText xml:space="preserve"> CITATION law19 \l 1033 </w:instrText>
          </w:r>
          <w:r>
            <w:rPr>
              <w:rFonts w:cs="Times New Roman"/>
              <w:szCs w:val="24"/>
            </w:rPr>
            <w:fldChar w:fldCharType="separate"/>
          </w:r>
          <w:r w:rsidR="00C55F9B">
            <w:rPr>
              <w:rFonts w:cs="Times New Roman"/>
              <w:noProof/>
              <w:szCs w:val="24"/>
            </w:rPr>
            <w:t xml:space="preserve"> </w:t>
          </w:r>
          <w:r w:rsidR="00C55F9B" w:rsidRPr="00C55F9B">
            <w:rPr>
              <w:rFonts w:cs="Times New Roman"/>
              <w:noProof/>
              <w:szCs w:val="24"/>
            </w:rPr>
            <w:t>(karani, 2019)</w:t>
          </w:r>
          <w:r>
            <w:rPr>
              <w:rFonts w:cs="Times New Roman"/>
              <w:szCs w:val="24"/>
            </w:rPr>
            <w:fldChar w:fldCharType="end"/>
          </w:r>
        </w:sdtContent>
      </w:sdt>
      <w:r w:rsidRPr="002F7F06">
        <w:rPr>
          <w:rFonts w:cs="Times New Roman"/>
          <w:noProof/>
          <w:szCs w:val="24"/>
        </w:rPr>
        <w:t xml:space="preserve"> </w:t>
      </w:r>
    </w:p>
    <w:p w14:paraId="4A1912CF" w14:textId="339955FF" w:rsidR="00D237E6" w:rsidRDefault="00D237E6" w:rsidP="00C075AD">
      <w:pPr>
        <w:spacing w:line="360" w:lineRule="auto"/>
        <w:jc w:val="both"/>
        <w:rPr>
          <w:rFonts w:cs="Times New Roman"/>
          <w:szCs w:val="24"/>
        </w:rPr>
      </w:pPr>
      <w:r>
        <w:rPr>
          <w:rFonts w:cs="Times New Roman"/>
          <w:szCs w:val="24"/>
        </w:rPr>
        <w:t>Problems facing find my device web application cannot work if the internet connection of the device being traced has turned off or it lacks internet connectivity. The other thing that can hinder the application is that when the device that has been stolen being turned off by the thief. There is also the challenge of the device not having the location on it also prevents it from being tracked. If the device did not have a google account, it cannot work with find my device. There is also the problem of device formatting this will render the device untraceable hence it is not retrievable with the system.</w:t>
      </w:r>
      <w:sdt>
        <w:sdtPr>
          <w:rPr>
            <w:rFonts w:cs="Times New Roman"/>
            <w:szCs w:val="24"/>
          </w:rPr>
          <w:id w:val="-1109736724"/>
          <w:citation/>
        </w:sdtPr>
        <w:sdtEndPr/>
        <w:sdtContent>
          <w:r w:rsidR="000F45D4">
            <w:rPr>
              <w:rFonts w:cs="Times New Roman"/>
              <w:szCs w:val="24"/>
            </w:rPr>
            <w:fldChar w:fldCharType="begin"/>
          </w:r>
          <w:r w:rsidR="000F45D4">
            <w:rPr>
              <w:rFonts w:cs="Times New Roman"/>
              <w:szCs w:val="24"/>
            </w:rPr>
            <w:instrText xml:space="preserve"> CITATION Wel19 \l 1033 </w:instrText>
          </w:r>
          <w:r w:rsidR="000F45D4">
            <w:rPr>
              <w:rFonts w:cs="Times New Roman"/>
              <w:szCs w:val="24"/>
            </w:rPr>
            <w:fldChar w:fldCharType="separate"/>
          </w:r>
          <w:r w:rsidR="00C55F9B">
            <w:rPr>
              <w:rFonts w:cs="Times New Roman"/>
              <w:noProof/>
              <w:szCs w:val="24"/>
            </w:rPr>
            <w:t xml:space="preserve"> </w:t>
          </w:r>
          <w:r w:rsidR="00C55F9B" w:rsidRPr="00C55F9B">
            <w:rPr>
              <w:rFonts w:cs="Times New Roman"/>
              <w:noProof/>
              <w:szCs w:val="24"/>
            </w:rPr>
            <w:t>(Chris, 2019)</w:t>
          </w:r>
          <w:r w:rsidR="000F45D4">
            <w:rPr>
              <w:rFonts w:cs="Times New Roman"/>
              <w:szCs w:val="24"/>
            </w:rPr>
            <w:fldChar w:fldCharType="end"/>
          </w:r>
        </w:sdtContent>
      </w:sdt>
    </w:p>
    <w:p w14:paraId="3EF36764" w14:textId="673BF4B3" w:rsidR="00D237E6" w:rsidRDefault="00D237E6" w:rsidP="00C075AD">
      <w:pPr>
        <w:spacing w:line="360" w:lineRule="auto"/>
        <w:jc w:val="both"/>
      </w:pPr>
      <w:r>
        <w:t xml:space="preserve">The problem facing Find My Lost system is that the system is currently only located in Italy and in England, it also allows a user to enter an award of the property they want from the property that </w:t>
      </w:r>
      <w:r>
        <w:lastRenderedPageBreak/>
        <w:t>they have discovered. This makes it unfair as someone might take this opportunity to be stealing things and claim that they located the stolen items hence taking the advantage of the system and victim.</w:t>
      </w:r>
      <w:sdt>
        <w:sdtPr>
          <w:id w:val="1782297555"/>
          <w:citation/>
        </w:sdtPr>
        <w:sdtEndPr/>
        <w:sdtContent>
          <w:r w:rsidR="000F45D4">
            <w:fldChar w:fldCharType="begin"/>
          </w:r>
          <w:r w:rsidR="000F45D4">
            <w:instrText xml:space="preserve"> CITATION Del16 \l 1033 </w:instrText>
          </w:r>
          <w:r w:rsidR="000F45D4">
            <w:fldChar w:fldCharType="separate"/>
          </w:r>
          <w:r w:rsidR="00C55F9B">
            <w:rPr>
              <w:noProof/>
            </w:rPr>
            <w:t xml:space="preserve"> (Merlot, 2016)</w:t>
          </w:r>
          <w:r w:rsidR="000F45D4">
            <w:fldChar w:fldCharType="end"/>
          </w:r>
        </w:sdtContent>
      </w:sdt>
    </w:p>
    <w:p w14:paraId="60101F25" w14:textId="75A8FB8F" w:rsidR="00D237E6" w:rsidRPr="009709FC" w:rsidRDefault="00D237E6" w:rsidP="00C075AD">
      <w:pPr>
        <w:tabs>
          <w:tab w:val="right" w:pos="9360"/>
        </w:tabs>
        <w:spacing w:line="360" w:lineRule="auto"/>
        <w:jc w:val="both"/>
      </w:pPr>
      <w:r>
        <w:t xml:space="preserve">The disadvantage of the system is that the system does not allow you to search for your lost item, the Limitation of the system only being located in limited number of countries and Kenya is exception in the list. It also does not give you the ability to communicate with the person who has possession on your device only giving him the option of delivering the item to the </w:t>
      </w:r>
      <w:proofErr w:type="spellStart"/>
      <w:r>
        <w:t>ILost</w:t>
      </w:r>
      <w:proofErr w:type="spellEnd"/>
      <w:r>
        <w:t xml:space="preserve"> offices. </w:t>
      </w:r>
      <w:sdt>
        <w:sdtPr>
          <w:id w:val="-296526413"/>
          <w:citation/>
        </w:sdtPr>
        <w:sdtEndPr/>
        <w:sdtContent>
          <w:r>
            <w:fldChar w:fldCharType="begin"/>
          </w:r>
          <w:r>
            <w:instrText xml:space="preserve"> CITATION Nou15 \l 1033 </w:instrText>
          </w:r>
          <w:r>
            <w:fldChar w:fldCharType="separate"/>
          </w:r>
          <w:r w:rsidR="00C55F9B">
            <w:rPr>
              <w:noProof/>
            </w:rPr>
            <w:t>(Bayard, 2015)</w:t>
          </w:r>
          <w:r>
            <w:fldChar w:fldCharType="end"/>
          </w:r>
        </w:sdtContent>
      </w:sdt>
    </w:p>
    <w:p w14:paraId="7579BAB4" w14:textId="432DB124" w:rsidR="00D237E6" w:rsidRDefault="00D237E6" w:rsidP="00C075AD">
      <w:pPr>
        <w:pStyle w:val="Heading2"/>
        <w:spacing w:line="360" w:lineRule="auto"/>
        <w:jc w:val="both"/>
        <w:rPr>
          <w:noProof/>
        </w:rPr>
      </w:pPr>
      <w:bookmarkStart w:id="38" w:name="_Toc94466750"/>
      <w:r>
        <w:rPr>
          <w:noProof/>
        </w:rPr>
        <w:t>Conclusion</w:t>
      </w:r>
      <w:bookmarkEnd w:id="38"/>
    </w:p>
    <w:p w14:paraId="170C3E0D" w14:textId="27DF1926" w:rsidR="00D237E6" w:rsidRDefault="00D237E6" w:rsidP="00C075AD">
      <w:pPr>
        <w:spacing w:line="360" w:lineRule="auto"/>
        <w:jc w:val="both"/>
        <w:rPr>
          <w:rFonts w:cs="Times New Roman"/>
          <w:noProof/>
          <w:szCs w:val="24"/>
        </w:rPr>
      </w:pPr>
      <w:r w:rsidRPr="002C6FD3">
        <w:rPr>
          <w:rFonts w:cs="Times New Roman"/>
          <w:noProof/>
          <w:szCs w:val="24"/>
        </w:rPr>
        <w:t xml:space="preserve">The </w:t>
      </w:r>
      <w:r w:rsidR="00802D45">
        <w:rPr>
          <w:rFonts w:cs="Times New Roman"/>
          <w:noProof/>
          <w:szCs w:val="24"/>
        </w:rPr>
        <w:t>develped</w:t>
      </w:r>
      <w:r w:rsidRPr="002C6FD3">
        <w:rPr>
          <w:rFonts w:cs="Times New Roman"/>
          <w:noProof/>
          <w:szCs w:val="24"/>
        </w:rPr>
        <w:t xml:space="preserve"> system </w:t>
      </w:r>
      <w:r w:rsidR="00802D45">
        <w:rPr>
          <w:rFonts w:cs="Times New Roman"/>
          <w:noProof/>
          <w:szCs w:val="24"/>
        </w:rPr>
        <w:t>is</w:t>
      </w:r>
      <w:r w:rsidRPr="002C6FD3">
        <w:rPr>
          <w:rFonts w:cs="Times New Roman"/>
          <w:noProof/>
          <w:szCs w:val="24"/>
        </w:rPr>
        <w:t xml:space="preserve"> solv</w:t>
      </w:r>
      <w:r w:rsidR="00802D45">
        <w:rPr>
          <w:rFonts w:cs="Times New Roman"/>
          <w:noProof/>
          <w:szCs w:val="24"/>
        </w:rPr>
        <w:t>ing</w:t>
      </w:r>
      <w:r w:rsidRPr="002C6FD3">
        <w:rPr>
          <w:rFonts w:cs="Times New Roman"/>
          <w:noProof/>
          <w:szCs w:val="24"/>
        </w:rPr>
        <w:t xml:space="preserve"> the problem by creating a breif user friendly web-based system that </w:t>
      </w:r>
      <w:r w:rsidR="00802D45">
        <w:rPr>
          <w:rFonts w:cs="Times New Roman"/>
          <w:noProof/>
          <w:szCs w:val="24"/>
        </w:rPr>
        <w:t>is able</w:t>
      </w:r>
      <w:r w:rsidRPr="002C6FD3">
        <w:rPr>
          <w:rFonts w:cs="Times New Roman"/>
          <w:noProof/>
          <w:szCs w:val="24"/>
        </w:rPr>
        <w:t xml:space="preserve"> to take user</w:t>
      </w:r>
      <w:r w:rsidR="00802D45">
        <w:rPr>
          <w:rFonts w:cs="Times New Roman"/>
          <w:noProof/>
          <w:szCs w:val="24"/>
        </w:rPr>
        <w:t>’s</w:t>
      </w:r>
      <w:r w:rsidRPr="002C6FD3">
        <w:rPr>
          <w:rFonts w:cs="Times New Roman"/>
          <w:noProof/>
          <w:szCs w:val="24"/>
        </w:rPr>
        <w:t xml:space="preserve"> input</w:t>
      </w:r>
      <w:r>
        <w:rPr>
          <w:rFonts w:cs="Times New Roman"/>
          <w:noProof/>
          <w:szCs w:val="24"/>
        </w:rPr>
        <w:t xml:space="preserve">. This </w:t>
      </w:r>
      <w:r w:rsidR="00802D45">
        <w:rPr>
          <w:rFonts w:cs="Times New Roman"/>
          <w:noProof/>
          <w:szCs w:val="24"/>
        </w:rPr>
        <w:t>has</w:t>
      </w:r>
      <w:r>
        <w:rPr>
          <w:rFonts w:cs="Times New Roman"/>
          <w:noProof/>
          <w:szCs w:val="24"/>
        </w:rPr>
        <w:t xml:space="preserve"> enable</w:t>
      </w:r>
      <w:r w:rsidR="00802D45">
        <w:rPr>
          <w:rFonts w:cs="Times New Roman"/>
          <w:noProof/>
          <w:szCs w:val="24"/>
        </w:rPr>
        <w:t>d</w:t>
      </w:r>
      <w:r>
        <w:rPr>
          <w:rFonts w:cs="Times New Roman"/>
          <w:noProof/>
          <w:szCs w:val="24"/>
        </w:rPr>
        <w:t xml:space="preserve"> the users to enter their stolen or lost items in which an individual can search a device identification number hence know if the item was lost or stolen. It </w:t>
      </w:r>
      <w:r w:rsidR="00802D45">
        <w:rPr>
          <w:rFonts w:cs="Times New Roman"/>
          <w:noProof/>
          <w:szCs w:val="24"/>
        </w:rPr>
        <w:t>has</w:t>
      </w:r>
      <w:r>
        <w:rPr>
          <w:rFonts w:cs="Times New Roman"/>
          <w:noProof/>
          <w:szCs w:val="24"/>
        </w:rPr>
        <w:t xml:space="preserve"> also enable</w:t>
      </w:r>
      <w:r w:rsidR="00802D45">
        <w:rPr>
          <w:rFonts w:cs="Times New Roman"/>
          <w:noProof/>
          <w:szCs w:val="24"/>
        </w:rPr>
        <w:t>d</w:t>
      </w:r>
      <w:r>
        <w:rPr>
          <w:rFonts w:cs="Times New Roman"/>
          <w:noProof/>
          <w:szCs w:val="24"/>
        </w:rPr>
        <w:t xml:space="preserve"> the people who find the lostor stolen device interract with the victims. The ability of the system to provide kenyas with a search report</w:t>
      </w:r>
      <w:r w:rsidR="00802D45">
        <w:rPr>
          <w:rFonts w:cs="Times New Roman"/>
          <w:noProof/>
          <w:szCs w:val="24"/>
        </w:rPr>
        <w:t>, which</w:t>
      </w:r>
      <w:r>
        <w:rPr>
          <w:rFonts w:cs="Times New Roman"/>
          <w:noProof/>
          <w:szCs w:val="24"/>
        </w:rPr>
        <w:t xml:space="preserve"> prevent</w:t>
      </w:r>
      <w:r w:rsidR="00802D45">
        <w:rPr>
          <w:rFonts w:cs="Times New Roman"/>
          <w:noProof/>
          <w:szCs w:val="24"/>
        </w:rPr>
        <w:t>s</w:t>
      </w:r>
      <w:r>
        <w:rPr>
          <w:rFonts w:cs="Times New Roman"/>
          <w:noProof/>
          <w:szCs w:val="24"/>
        </w:rPr>
        <w:t xml:space="preserve"> kenyans from purchasing stolen or lost items.</w:t>
      </w:r>
    </w:p>
    <w:p w14:paraId="02697E2A" w14:textId="77777777" w:rsidR="00691DDA" w:rsidRDefault="00020A41" w:rsidP="00C075AD">
      <w:pPr>
        <w:pStyle w:val="Heading2"/>
        <w:spacing w:line="360" w:lineRule="auto"/>
        <w:rPr>
          <w:noProof/>
        </w:rPr>
      </w:pPr>
      <w:bookmarkStart w:id="39" w:name="_Toc94466751"/>
      <w:r>
        <w:rPr>
          <w:noProof/>
        </w:rPr>
        <w:t>Conceptual Framework</w:t>
      </w:r>
      <w:bookmarkEnd w:id="39"/>
    </w:p>
    <w:p w14:paraId="44E1D402" w14:textId="329BF5F7" w:rsidR="00AC2F36" w:rsidRDefault="00DB4782" w:rsidP="00C075AD">
      <w:pPr>
        <w:spacing w:line="360" w:lineRule="auto"/>
        <w:jc w:val="both"/>
        <w:rPr>
          <w:rFonts w:cs="Times New Roman"/>
          <w:szCs w:val="24"/>
        </w:rPr>
      </w:pPr>
      <w:r w:rsidRPr="002C6FD3">
        <w:rPr>
          <w:rFonts w:eastAsia="Times New Roman" w:cs="Times New Roman"/>
          <w:szCs w:val="24"/>
        </w:rPr>
        <w:t xml:space="preserve">In the figure below, a description is given on how the system works and the change of messages that take places from one user or point to </w:t>
      </w:r>
      <w:r w:rsidR="00AC2F36" w:rsidRPr="002C6FD3">
        <w:rPr>
          <w:rFonts w:eastAsia="Times New Roman" w:cs="Times New Roman"/>
          <w:szCs w:val="24"/>
        </w:rPr>
        <w:t>another.</w:t>
      </w:r>
      <w:r>
        <w:rPr>
          <w:rFonts w:cs="Times New Roman"/>
          <w:szCs w:val="24"/>
        </w:rPr>
        <w:t xml:space="preserve"> </w:t>
      </w:r>
    </w:p>
    <w:p w14:paraId="24DE20E6" w14:textId="77777777" w:rsidR="008E1517" w:rsidRDefault="008E1517" w:rsidP="00C075AD">
      <w:pPr>
        <w:keepNext/>
        <w:spacing w:line="360" w:lineRule="auto"/>
        <w:jc w:val="both"/>
      </w:pPr>
      <w:r>
        <w:rPr>
          <w:rFonts w:cs="Times New Roman"/>
          <w:noProof/>
          <w:szCs w:val="24"/>
        </w:rPr>
        <w:lastRenderedPageBreak/>
        <w:drawing>
          <wp:inline distT="0" distB="0" distL="0" distR="0" wp14:anchorId="5582DA40" wp14:editId="6F671A55">
            <wp:extent cx="6667643" cy="3624649"/>
            <wp:effectExtent l="19050" t="19050" r="1905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77741" cy="3630139"/>
                    </a:xfrm>
                    <a:prstGeom prst="rect">
                      <a:avLst/>
                    </a:prstGeom>
                    <a:noFill/>
                    <a:ln>
                      <a:solidFill>
                        <a:schemeClr val="accent1"/>
                      </a:solidFill>
                    </a:ln>
                  </pic:spPr>
                </pic:pic>
              </a:graphicData>
            </a:graphic>
          </wp:inline>
        </w:drawing>
      </w:r>
    </w:p>
    <w:p w14:paraId="3415345A" w14:textId="43D767E4" w:rsidR="00C040D1" w:rsidRPr="007A1A97" w:rsidRDefault="008E1517" w:rsidP="007A1A97">
      <w:pPr>
        <w:jc w:val="center"/>
      </w:pPr>
      <w:bookmarkStart w:id="40" w:name="_Toc94467702"/>
      <w:r w:rsidRPr="007A1A97">
        <w:t xml:space="preserve">Figure </w:t>
      </w:r>
      <w:fldSimple w:instr=" STYLEREF 1 \s ">
        <w:r w:rsidR="00691CF7">
          <w:rPr>
            <w:noProof/>
          </w:rPr>
          <w:t>2</w:t>
        </w:r>
      </w:fldSimple>
      <w:r w:rsidR="00691CF7">
        <w:t>.</w:t>
      </w:r>
      <w:fldSimple w:instr=" SEQ Figure \* ARABIC \s 1 ">
        <w:r w:rsidR="00691CF7">
          <w:rPr>
            <w:noProof/>
          </w:rPr>
          <w:t>5</w:t>
        </w:r>
      </w:fldSimple>
      <w:r w:rsidRPr="007A1A97">
        <w:t>: Conceptual Framework</w:t>
      </w:r>
      <w:bookmarkEnd w:id="40"/>
    </w:p>
    <w:p w14:paraId="4E75749D" w14:textId="77777777" w:rsidR="00C9712B" w:rsidRDefault="00607711" w:rsidP="00C075AD">
      <w:pPr>
        <w:pStyle w:val="Heading1"/>
        <w:spacing w:line="360" w:lineRule="auto"/>
      </w:pPr>
      <w:r>
        <w:br w:type="page"/>
      </w:r>
      <w:bookmarkStart w:id="41" w:name="_Toc94466752"/>
      <w:r w:rsidR="00C9712B">
        <w:lastRenderedPageBreak/>
        <w:t>System Development Methodology</w:t>
      </w:r>
      <w:bookmarkEnd w:id="41"/>
    </w:p>
    <w:p w14:paraId="53B1BCC4" w14:textId="6FA6EF01" w:rsidR="00C9712B" w:rsidRDefault="00C9712B" w:rsidP="00C075AD">
      <w:pPr>
        <w:pStyle w:val="Heading2"/>
        <w:spacing w:line="360" w:lineRule="auto"/>
        <w:jc w:val="both"/>
      </w:pPr>
      <w:bookmarkStart w:id="42" w:name="_Toc94466753"/>
      <w:r>
        <w:t>Introduction</w:t>
      </w:r>
      <w:bookmarkEnd w:id="42"/>
    </w:p>
    <w:p w14:paraId="72F1BF91" w14:textId="43746704" w:rsidR="00C9712B" w:rsidRPr="00C9712B" w:rsidRDefault="00C9712B" w:rsidP="00C075AD">
      <w:pPr>
        <w:spacing w:line="360" w:lineRule="auto"/>
        <w:jc w:val="both"/>
      </w:pPr>
      <w:r w:rsidRPr="00C9712B">
        <w:t xml:space="preserve">This chapter highlights the methodology used in </w:t>
      </w:r>
      <w:r w:rsidR="00BA47FC">
        <w:t>developing the</w:t>
      </w:r>
      <w:r w:rsidRPr="00C9712B">
        <w:t xml:space="preserve"> system. The requirements of the system such as functional and non-functional requirements are also explained in order to understand the development of the system. What the system </w:t>
      </w:r>
      <w:r w:rsidR="00802D45">
        <w:t>is</w:t>
      </w:r>
      <w:r w:rsidRPr="00C9712B">
        <w:t xml:space="preserve"> deliver</w:t>
      </w:r>
      <w:r w:rsidR="00802D45">
        <w:t>ing</w:t>
      </w:r>
      <w:r w:rsidRPr="00C9712B">
        <w:t xml:space="preserve"> and the tools and techniques </w:t>
      </w:r>
      <w:r w:rsidR="00802D45">
        <w:t>that</w:t>
      </w:r>
      <w:r w:rsidRPr="00C9712B">
        <w:t xml:space="preserve"> enable</w:t>
      </w:r>
      <w:r w:rsidR="00802D45">
        <w:t>d</w:t>
      </w:r>
      <w:r w:rsidRPr="00C9712B">
        <w:t xml:space="preserve"> the delivery are discussed in detail in this chapter.</w:t>
      </w:r>
    </w:p>
    <w:p w14:paraId="21AD01EF" w14:textId="37C416C5" w:rsidR="00C9712B" w:rsidRDefault="005028C0" w:rsidP="00C075AD">
      <w:pPr>
        <w:pStyle w:val="Heading2"/>
        <w:spacing w:line="360" w:lineRule="auto"/>
      </w:pPr>
      <w:bookmarkStart w:id="43" w:name="_Toc94466754"/>
      <w:r>
        <w:t>Prototype</w:t>
      </w:r>
      <w:r w:rsidR="00C9712B">
        <w:t xml:space="preserve"> Methodology</w:t>
      </w:r>
      <w:bookmarkEnd w:id="43"/>
    </w:p>
    <w:p w14:paraId="25C14CCD" w14:textId="79E720AA" w:rsidR="00C9712B" w:rsidRDefault="00C9712B" w:rsidP="00C075AD">
      <w:pPr>
        <w:spacing w:line="360" w:lineRule="auto"/>
        <w:jc w:val="both"/>
        <w:rPr>
          <w:rFonts w:cs="Times New Roman"/>
          <w:szCs w:val="24"/>
        </w:rPr>
      </w:pPr>
      <w:r w:rsidRPr="002C6FD3">
        <w:rPr>
          <w:rFonts w:cs="Times New Roman"/>
          <w:szCs w:val="24"/>
        </w:rPr>
        <w:t xml:space="preserve">The </w:t>
      </w:r>
      <w:r w:rsidR="00802D45">
        <w:rPr>
          <w:rFonts w:cs="Times New Roman"/>
          <w:szCs w:val="24"/>
        </w:rPr>
        <w:t>developed</w:t>
      </w:r>
      <w:r w:rsidRPr="002C6FD3">
        <w:rPr>
          <w:rFonts w:cs="Times New Roman"/>
          <w:szCs w:val="24"/>
        </w:rPr>
        <w:t xml:space="preserve"> system </w:t>
      </w:r>
      <w:r w:rsidR="00933A3C">
        <w:rPr>
          <w:rFonts w:cs="Times New Roman"/>
          <w:szCs w:val="24"/>
        </w:rPr>
        <w:t>was</w:t>
      </w:r>
      <w:r>
        <w:rPr>
          <w:rFonts w:cs="Times New Roman"/>
          <w:szCs w:val="24"/>
        </w:rPr>
        <w:t xml:space="preserve"> developed using prototyping</w:t>
      </w:r>
      <w:r w:rsidRPr="002C6FD3">
        <w:rPr>
          <w:rFonts w:cs="Times New Roman"/>
          <w:szCs w:val="24"/>
        </w:rPr>
        <w:t xml:space="preserve"> methodology.</w:t>
      </w:r>
      <w:r w:rsidRPr="002C6FD3">
        <w:rPr>
          <w:rFonts w:eastAsiaTheme="minorEastAsia" w:cs="Times New Roman"/>
          <w:color w:val="000000"/>
          <w:kern w:val="24"/>
          <w:szCs w:val="24"/>
        </w:rPr>
        <w:t xml:space="preserve"> </w:t>
      </w:r>
      <w:r w:rsidRPr="002C6FD3">
        <w:rPr>
          <w:rFonts w:cs="Times New Roman"/>
          <w:szCs w:val="24"/>
        </w:rPr>
        <w:t>Prototyping is designing and building a scaled down but functional version of the desired system</w:t>
      </w:r>
      <w:sdt>
        <w:sdtPr>
          <w:rPr>
            <w:rFonts w:cs="Times New Roman"/>
            <w:szCs w:val="24"/>
          </w:rPr>
          <w:id w:val="-1149979829"/>
          <w:citation/>
        </w:sdtPr>
        <w:sdtEndPr/>
        <w:sdtContent>
          <w:r w:rsidR="007F5711">
            <w:rPr>
              <w:rFonts w:cs="Times New Roman"/>
              <w:szCs w:val="24"/>
            </w:rPr>
            <w:fldChar w:fldCharType="begin"/>
          </w:r>
          <w:r w:rsidR="007F5711">
            <w:rPr>
              <w:rFonts w:cs="Times New Roman"/>
              <w:szCs w:val="24"/>
            </w:rPr>
            <w:instrText xml:space="preserve"> CITATION Rai10 \l 1033 </w:instrText>
          </w:r>
          <w:r w:rsidR="007F5711">
            <w:rPr>
              <w:rFonts w:cs="Times New Roman"/>
              <w:szCs w:val="24"/>
            </w:rPr>
            <w:fldChar w:fldCharType="separate"/>
          </w:r>
          <w:r w:rsidR="00C55F9B">
            <w:rPr>
              <w:rFonts w:cs="Times New Roman"/>
              <w:noProof/>
              <w:szCs w:val="24"/>
            </w:rPr>
            <w:t xml:space="preserve"> </w:t>
          </w:r>
          <w:r w:rsidR="00C55F9B" w:rsidRPr="00C55F9B">
            <w:rPr>
              <w:rFonts w:cs="Times New Roman"/>
              <w:noProof/>
              <w:szCs w:val="24"/>
            </w:rPr>
            <w:t>(Cegielski, 2010)</w:t>
          </w:r>
          <w:r w:rsidR="007F5711">
            <w:rPr>
              <w:rFonts w:cs="Times New Roman"/>
              <w:szCs w:val="24"/>
            </w:rPr>
            <w:fldChar w:fldCharType="end"/>
          </w:r>
        </w:sdtContent>
      </w:sdt>
      <w:r w:rsidRPr="002C6FD3">
        <w:rPr>
          <w:rFonts w:cs="Times New Roman"/>
          <w:szCs w:val="24"/>
        </w:rPr>
        <w:t>. As in the process the system is continually revised and there is a close collaboration between users and developers.</w:t>
      </w:r>
    </w:p>
    <w:p w14:paraId="2B943F73" w14:textId="77777777" w:rsidR="002950B4" w:rsidRDefault="002950B4" w:rsidP="00C075AD">
      <w:pPr>
        <w:spacing w:line="360" w:lineRule="auto"/>
        <w:jc w:val="both"/>
        <w:rPr>
          <w:rFonts w:cs="Times New Roman"/>
          <w:szCs w:val="24"/>
        </w:rPr>
      </w:pPr>
    </w:p>
    <w:p w14:paraId="4813B144" w14:textId="77777777" w:rsidR="002950B4" w:rsidRDefault="002950B4" w:rsidP="00C075AD">
      <w:pPr>
        <w:keepNext/>
        <w:spacing w:line="360" w:lineRule="auto"/>
      </w:pPr>
      <w:r w:rsidRPr="002950B4">
        <w:rPr>
          <w:noProof/>
        </w:rPr>
        <w:drawing>
          <wp:inline distT="0" distB="0" distL="0" distR="0" wp14:anchorId="0666AF53" wp14:editId="537409ED">
            <wp:extent cx="5943600" cy="3305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14:paraId="19138EDE" w14:textId="4D9CCA13" w:rsidR="002950B4" w:rsidRPr="007A1A97" w:rsidRDefault="002950B4" w:rsidP="007A1A97">
      <w:pPr>
        <w:jc w:val="center"/>
      </w:pPr>
      <w:bookmarkStart w:id="44" w:name="_Toc94467703"/>
      <w:r w:rsidRPr="007A1A97">
        <w:t xml:space="preserve">Figure </w:t>
      </w:r>
      <w:fldSimple w:instr=" STYLEREF 1 \s ">
        <w:r w:rsidR="00691CF7">
          <w:rPr>
            <w:noProof/>
          </w:rPr>
          <w:t>3</w:t>
        </w:r>
      </w:fldSimple>
      <w:r w:rsidR="00691CF7">
        <w:t>.</w:t>
      </w:r>
      <w:fldSimple w:instr=" SEQ Figure \* ARABIC \s 1 ">
        <w:r w:rsidR="00691CF7">
          <w:rPr>
            <w:noProof/>
          </w:rPr>
          <w:t>1</w:t>
        </w:r>
      </w:fldSimple>
      <w:r w:rsidRPr="007A1A97">
        <w:t xml:space="preserve"> Prototype Methodology</w:t>
      </w:r>
      <w:bookmarkEnd w:id="44"/>
    </w:p>
    <w:p w14:paraId="670A0490" w14:textId="4ED01B55" w:rsidR="002950B4" w:rsidRPr="00066A0C" w:rsidRDefault="00545851" w:rsidP="00C075AD">
      <w:pPr>
        <w:spacing w:line="360" w:lineRule="auto"/>
        <w:jc w:val="center"/>
        <w:rPr>
          <w:b/>
          <w:bCs/>
        </w:rPr>
      </w:pPr>
      <w:sdt>
        <w:sdtPr>
          <w:rPr>
            <w:b/>
            <w:bCs/>
          </w:rPr>
          <w:id w:val="1254468578"/>
          <w:citation/>
        </w:sdtPr>
        <w:sdtEndPr/>
        <w:sdtContent>
          <w:r w:rsidR="002950B4" w:rsidRPr="00066A0C">
            <w:rPr>
              <w:b/>
              <w:bCs/>
            </w:rPr>
            <w:fldChar w:fldCharType="begin"/>
          </w:r>
          <w:r w:rsidR="002950B4" w:rsidRPr="00066A0C">
            <w:rPr>
              <w:b/>
              <w:bCs/>
            </w:rPr>
            <w:instrText xml:space="preserve"> CITATION Che20 \l 1033 </w:instrText>
          </w:r>
          <w:r w:rsidR="002950B4" w:rsidRPr="00066A0C">
            <w:rPr>
              <w:b/>
              <w:bCs/>
            </w:rPr>
            <w:fldChar w:fldCharType="separate"/>
          </w:r>
          <w:r w:rsidR="00C55F9B">
            <w:rPr>
              <w:noProof/>
            </w:rPr>
            <w:t>(study, 2020)</w:t>
          </w:r>
          <w:r w:rsidR="002950B4" w:rsidRPr="00066A0C">
            <w:rPr>
              <w:b/>
              <w:bCs/>
            </w:rPr>
            <w:fldChar w:fldCharType="end"/>
          </w:r>
        </w:sdtContent>
      </w:sdt>
    </w:p>
    <w:p w14:paraId="5FF61119" w14:textId="77777777" w:rsidR="002950B4" w:rsidRPr="002950B4" w:rsidRDefault="002950B4" w:rsidP="00C075AD">
      <w:pPr>
        <w:spacing w:line="360" w:lineRule="auto"/>
      </w:pPr>
    </w:p>
    <w:p w14:paraId="07579D8E" w14:textId="77777777" w:rsidR="002950B4" w:rsidRPr="002950B4" w:rsidRDefault="002950B4" w:rsidP="00C075AD">
      <w:pPr>
        <w:pStyle w:val="Heading3"/>
      </w:pPr>
      <w:bookmarkStart w:id="45" w:name="_Toc1370066"/>
      <w:bookmarkStart w:id="46" w:name="_Toc94466755"/>
      <w:r w:rsidRPr="002950B4">
        <w:lastRenderedPageBreak/>
        <w:t>Identifying the Problem</w:t>
      </w:r>
      <w:bookmarkEnd w:id="45"/>
      <w:bookmarkEnd w:id="46"/>
    </w:p>
    <w:p w14:paraId="4743FFB7" w14:textId="2A3218B7" w:rsidR="002950B4" w:rsidRPr="002950B4" w:rsidRDefault="002950B4" w:rsidP="00C075AD">
      <w:pPr>
        <w:spacing w:line="360" w:lineRule="auto"/>
        <w:jc w:val="both"/>
      </w:pPr>
      <w:r w:rsidRPr="002950B4">
        <w:t xml:space="preserve">At this </w:t>
      </w:r>
      <w:r w:rsidR="004A04AD" w:rsidRPr="002950B4">
        <w:t>stage,</w:t>
      </w:r>
      <w:r w:rsidRPr="002950B4">
        <w:t xml:space="preserve"> the identification of problems faced and means in which the problems </w:t>
      </w:r>
      <w:r w:rsidR="00BA47FC">
        <w:t xml:space="preserve">were </w:t>
      </w:r>
      <w:r w:rsidRPr="002950B4">
        <w:t xml:space="preserve">resolved. Objectives are then set with the general objective being to design, create and implement a system that will solve the current problems. </w:t>
      </w:r>
      <w:r w:rsidR="004A04AD" w:rsidRPr="002950B4">
        <w:t>Also,</w:t>
      </w:r>
      <w:r w:rsidRPr="002950B4">
        <w:t xml:space="preserve"> at this point the problems are arranged according to process of being solved.</w:t>
      </w:r>
    </w:p>
    <w:p w14:paraId="16B5F2FD" w14:textId="77777777" w:rsidR="002950B4" w:rsidRPr="002950B4" w:rsidRDefault="002950B4" w:rsidP="00C075AD">
      <w:pPr>
        <w:pStyle w:val="Heading3"/>
      </w:pPr>
      <w:bookmarkStart w:id="47" w:name="_Toc1370067"/>
      <w:bookmarkStart w:id="48" w:name="_Toc94466756"/>
      <w:r w:rsidRPr="002950B4">
        <w:t>Develop Prototype</w:t>
      </w:r>
      <w:bookmarkEnd w:id="47"/>
      <w:bookmarkEnd w:id="48"/>
      <w:r w:rsidRPr="002950B4">
        <w:t xml:space="preserve"> </w:t>
      </w:r>
    </w:p>
    <w:p w14:paraId="5D378FC7" w14:textId="55F7A02A" w:rsidR="002950B4" w:rsidRPr="002950B4" w:rsidRDefault="002950B4" w:rsidP="00C075AD">
      <w:pPr>
        <w:spacing w:line="360" w:lineRule="auto"/>
        <w:jc w:val="both"/>
      </w:pPr>
      <w:r w:rsidRPr="002950B4">
        <w:t>At this phase this is where we develop</w:t>
      </w:r>
      <w:r w:rsidR="00BA47FC">
        <w:t>ed</w:t>
      </w:r>
      <w:r w:rsidRPr="002950B4">
        <w:t xml:space="preserve"> the system that solve</w:t>
      </w:r>
      <w:r w:rsidR="00BA47FC">
        <w:t>s</w:t>
      </w:r>
      <w:r w:rsidRPr="002950B4">
        <w:t xml:space="preserve"> the problem that have been stipulated when identifying the problem.</w:t>
      </w:r>
    </w:p>
    <w:p w14:paraId="3793A427" w14:textId="77777777" w:rsidR="002950B4" w:rsidRPr="002950B4" w:rsidRDefault="002950B4" w:rsidP="00C075AD">
      <w:pPr>
        <w:pStyle w:val="Heading3"/>
      </w:pPr>
      <w:bookmarkStart w:id="49" w:name="_Toc1370068"/>
      <w:bookmarkStart w:id="50" w:name="_Toc94466757"/>
      <w:r w:rsidRPr="002950B4">
        <w:t>Implement and Use Prototype</w:t>
      </w:r>
      <w:bookmarkEnd w:id="49"/>
      <w:bookmarkEnd w:id="50"/>
    </w:p>
    <w:p w14:paraId="360D445C" w14:textId="33744CF6" w:rsidR="002950B4" w:rsidRPr="002950B4" w:rsidRDefault="002950B4" w:rsidP="00C075AD">
      <w:pPr>
        <w:spacing w:line="360" w:lineRule="auto"/>
        <w:jc w:val="both"/>
      </w:pPr>
      <w:r w:rsidRPr="002950B4">
        <w:t xml:space="preserve">At this </w:t>
      </w:r>
      <w:r w:rsidR="004A04AD" w:rsidRPr="002950B4">
        <w:t>stage,</w:t>
      </w:r>
      <w:r w:rsidRPr="002950B4">
        <w:t xml:space="preserve"> its acts as the testing stage as in the process of one implementing the prototype to use you also correct the errors that are present on the prototype.</w:t>
      </w:r>
    </w:p>
    <w:p w14:paraId="36044F3F" w14:textId="77777777" w:rsidR="002950B4" w:rsidRPr="002950B4" w:rsidRDefault="002950B4" w:rsidP="00C075AD">
      <w:pPr>
        <w:pStyle w:val="Heading3"/>
        <w:jc w:val="both"/>
      </w:pPr>
      <w:bookmarkStart w:id="51" w:name="_Toc1370069"/>
      <w:bookmarkStart w:id="52" w:name="_Toc94466758"/>
      <w:r w:rsidRPr="002950B4">
        <w:t>Rehearse and Enhance Prototype</w:t>
      </w:r>
      <w:bookmarkEnd w:id="51"/>
      <w:bookmarkEnd w:id="52"/>
    </w:p>
    <w:p w14:paraId="5E60E4D9" w14:textId="77777777" w:rsidR="002950B4" w:rsidRPr="002950B4" w:rsidRDefault="002950B4" w:rsidP="00C075AD">
      <w:pPr>
        <w:spacing w:line="360" w:lineRule="auto"/>
        <w:jc w:val="both"/>
      </w:pPr>
      <w:r w:rsidRPr="002950B4">
        <w:t>At this phase this is where one adds additional features and also maintains the prototype, also viewing if the system is up to standard and if the system has solved the stipulated problems.</w:t>
      </w:r>
    </w:p>
    <w:p w14:paraId="4638452E" w14:textId="6BA179A1" w:rsidR="002950B4" w:rsidRPr="002950B4" w:rsidRDefault="002950B4" w:rsidP="00C075AD">
      <w:pPr>
        <w:pStyle w:val="Heading3"/>
        <w:jc w:val="both"/>
      </w:pPr>
      <w:bookmarkStart w:id="53" w:name="_Toc1370070"/>
      <w:bookmarkStart w:id="54" w:name="_Toc94466759"/>
      <w:r w:rsidRPr="002950B4">
        <w:t xml:space="preserve">Convert to operational </w:t>
      </w:r>
      <w:bookmarkEnd w:id="53"/>
      <w:r w:rsidR="004A04AD" w:rsidRPr="002950B4">
        <w:t>System</w:t>
      </w:r>
      <w:bookmarkEnd w:id="54"/>
    </w:p>
    <w:p w14:paraId="77C2C236" w14:textId="1F7DD4FD" w:rsidR="002950B4" w:rsidRDefault="002950B4" w:rsidP="00C075AD">
      <w:pPr>
        <w:spacing w:line="360" w:lineRule="auto"/>
        <w:jc w:val="both"/>
      </w:pPr>
      <w:r w:rsidRPr="002950B4">
        <w:t>This is the final step that is releasing the system to users to uses.</w:t>
      </w:r>
    </w:p>
    <w:p w14:paraId="3960B0F9" w14:textId="5C132078" w:rsidR="002D2A83" w:rsidRDefault="002D2A83" w:rsidP="00C075AD">
      <w:pPr>
        <w:pStyle w:val="Heading2"/>
        <w:spacing w:line="360" w:lineRule="auto"/>
      </w:pPr>
      <w:bookmarkStart w:id="55" w:name="_Toc94466760"/>
      <w:r>
        <w:t>Justification of Methodology</w:t>
      </w:r>
      <w:bookmarkEnd w:id="55"/>
    </w:p>
    <w:p w14:paraId="64D17CA0" w14:textId="26C8DADD" w:rsidR="002171E6" w:rsidRPr="002171E6" w:rsidRDefault="002171E6" w:rsidP="00C075AD">
      <w:pPr>
        <w:spacing w:line="360" w:lineRule="auto"/>
        <w:jc w:val="both"/>
      </w:pPr>
      <w:r>
        <w:t>The main reason for selecting the prototype methodology is because users</w:t>
      </w:r>
      <w:r w:rsidRPr="002171E6">
        <w:t xml:space="preserve"> get a say in the product early on, increasing</w:t>
      </w:r>
      <w:r>
        <w:t xml:space="preserve"> user satisfaction. Hence, m</w:t>
      </w:r>
      <w:r w:rsidRPr="002171E6">
        <w:t>issing functionality and errors are detected easily</w:t>
      </w:r>
      <w:r>
        <w:t xml:space="preserve"> and are able to be corrected before the final </w:t>
      </w:r>
      <w:r w:rsidR="00414965">
        <w:t>stage.</w:t>
      </w:r>
      <w:r w:rsidR="00414965" w:rsidRPr="002171E6">
        <w:t xml:space="preserve"> It</w:t>
      </w:r>
      <w:r w:rsidRPr="002171E6">
        <w:t xml:space="preserve"> emphasizes team communication and flexible design practices</w:t>
      </w:r>
      <w:r w:rsidR="00414965">
        <w:t xml:space="preserve"> which enables u</w:t>
      </w:r>
      <w:r w:rsidRPr="002171E6">
        <w:t xml:space="preserve">sers have a better understanding of how the product </w:t>
      </w:r>
      <w:r w:rsidR="00414965" w:rsidRPr="002171E6">
        <w:t>works. Quicker</w:t>
      </w:r>
      <w:r w:rsidRPr="002171E6">
        <w:t xml:space="preserve"> </w:t>
      </w:r>
      <w:r w:rsidR="00414965">
        <w:t>user</w:t>
      </w:r>
      <w:r w:rsidRPr="002171E6">
        <w:t xml:space="preserve"> feedback provides a better idea of </w:t>
      </w:r>
      <w:r w:rsidR="00414965">
        <w:t>the user’s</w:t>
      </w:r>
      <w:r w:rsidRPr="002171E6">
        <w:t xml:space="preserve"> needs.</w:t>
      </w:r>
      <w:sdt>
        <w:sdtPr>
          <w:id w:val="1088047379"/>
          <w:citation/>
        </w:sdtPr>
        <w:sdtEndPr/>
        <w:sdtContent>
          <w:r w:rsidR="00F67F93">
            <w:fldChar w:fldCharType="begin"/>
          </w:r>
          <w:r w:rsidR="00F67F93">
            <w:instrText xml:space="preserve"> CITATION Sar19 \l 1033 </w:instrText>
          </w:r>
          <w:r w:rsidR="00F67F93">
            <w:fldChar w:fldCharType="separate"/>
          </w:r>
          <w:r w:rsidR="00C55F9B">
            <w:rPr>
              <w:noProof/>
            </w:rPr>
            <w:t xml:space="preserve"> (Lewis, 2019)</w:t>
          </w:r>
          <w:r w:rsidR="00F67F93">
            <w:fldChar w:fldCharType="end"/>
          </w:r>
        </w:sdtContent>
      </w:sdt>
    </w:p>
    <w:p w14:paraId="5B4606C3" w14:textId="5A7498BD" w:rsidR="00B104DF" w:rsidRDefault="00B104DF" w:rsidP="00C075AD">
      <w:pPr>
        <w:pStyle w:val="Heading2"/>
        <w:spacing w:line="360" w:lineRule="auto"/>
      </w:pPr>
      <w:bookmarkStart w:id="56" w:name="_Toc94466761"/>
      <w:r>
        <w:t>Object Oriented Analysis and Design</w:t>
      </w:r>
      <w:bookmarkEnd w:id="56"/>
    </w:p>
    <w:p w14:paraId="46147941" w14:textId="45FCB379" w:rsidR="00051D79" w:rsidRPr="00AD5CAA" w:rsidRDefault="00051D79" w:rsidP="00C075AD">
      <w:pPr>
        <w:spacing w:line="360" w:lineRule="auto"/>
      </w:pPr>
      <w:r w:rsidRPr="00AD5CAA">
        <w:rPr>
          <w:color w:val="000000"/>
          <w:szCs w:val="24"/>
        </w:rPr>
        <w:t xml:space="preserve">Object-oriented analysis is a methodology used to examines system requirements from the perspective of classes and objects found in the specified domain. It focuses on what the system is supposed to do rather than how it will be done and looks at the behavior of the system independent of its domain. Object-oriented analysis looks at the real-world environment in which </w:t>
      </w:r>
      <w:r w:rsidRPr="00AD5CAA">
        <w:rPr>
          <w:color w:val="000000"/>
          <w:szCs w:val="24"/>
        </w:rPr>
        <w:lastRenderedPageBreak/>
        <w:t>a system will operate, with this environment consisting of people and things interacting to create some result.</w:t>
      </w:r>
      <w:r w:rsidR="00AD5CAA" w:rsidRPr="00AD5CAA">
        <w:t xml:space="preserve"> </w:t>
      </w:r>
      <w:r w:rsidR="00AD5CAA">
        <w:t>The following process will be implemented to help</w:t>
      </w:r>
      <w:r w:rsidR="00140AB7">
        <w:t xml:space="preserve"> in the</w:t>
      </w:r>
      <w:r w:rsidR="00AD5CAA">
        <w:t xml:space="preserve"> successful implementation of the system.</w:t>
      </w:r>
      <w:sdt>
        <w:sdtPr>
          <w:id w:val="-606737729"/>
          <w:citation/>
        </w:sdtPr>
        <w:sdtEndPr/>
        <w:sdtContent>
          <w:r w:rsidR="00A45DC8">
            <w:fldChar w:fldCharType="begin"/>
          </w:r>
          <w:r w:rsidR="00A45DC8">
            <w:instrText xml:space="preserve"> CITATION Ter99 \l 1033 </w:instrText>
          </w:r>
          <w:r w:rsidR="00A45DC8">
            <w:fldChar w:fldCharType="separate"/>
          </w:r>
          <w:r w:rsidR="00C55F9B">
            <w:rPr>
              <w:noProof/>
            </w:rPr>
            <w:t xml:space="preserve"> (Sauter, 1999)</w:t>
          </w:r>
          <w:r w:rsidR="00A45DC8">
            <w:fldChar w:fldCharType="end"/>
          </w:r>
        </w:sdtContent>
      </w:sdt>
    </w:p>
    <w:p w14:paraId="4C1B04D5" w14:textId="1E0FF708" w:rsidR="00084AD0" w:rsidRDefault="00084AD0" w:rsidP="00C075AD">
      <w:pPr>
        <w:pStyle w:val="Heading3"/>
        <w:jc w:val="both"/>
      </w:pPr>
      <w:bookmarkStart w:id="57" w:name="_Toc94466762"/>
      <w:r>
        <w:t>Functional Requirement</w:t>
      </w:r>
      <w:bookmarkEnd w:id="57"/>
    </w:p>
    <w:p w14:paraId="06DFE9AE" w14:textId="731D9243" w:rsidR="003F3E76" w:rsidRDefault="00A17D59" w:rsidP="00C075AD">
      <w:pPr>
        <w:spacing w:line="360" w:lineRule="auto"/>
        <w:jc w:val="both"/>
      </w:pPr>
      <w:r w:rsidRPr="00A17D59">
        <w:t xml:space="preserve">Functional requirements define the basic system </w:t>
      </w:r>
      <w:r w:rsidRPr="00E60938">
        <w:rPr>
          <w:lang w:val="en-GB"/>
        </w:rPr>
        <w:t>behaviour</w:t>
      </w:r>
      <w:r w:rsidRPr="00A17D59">
        <w:t xml:space="preserve">. Essentially, they are what the system does or must not do and can be thought of in terms of how the system responds to inputs. Functional requirements usually define if/then </w:t>
      </w:r>
      <w:r w:rsidRPr="00A17D59">
        <w:rPr>
          <w:lang w:val="en-GB"/>
        </w:rPr>
        <w:t>behaviours</w:t>
      </w:r>
      <w:r w:rsidRPr="00A17D59">
        <w:t xml:space="preserve"> and include calculations, data input, and business processes</w:t>
      </w:r>
      <w:r w:rsidR="00E60938">
        <w:t xml:space="preserve"> </w:t>
      </w:r>
      <w:sdt>
        <w:sdtPr>
          <w:id w:val="-369846498"/>
          <w:citation/>
        </w:sdtPr>
        <w:sdtEndPr/>
        <w:sdtContent>
          <w:r w:rsidR="00E60938">
            <w:fldChar w:fldCharType="begin"/>
          </w:r>
          <w:r w:rsidR="00E60938">
            <w:instrText xml:space="preserve"> CITATION Alt19 \l 1033 </w:instrText>
          </w:r>
          <w:r w:rsidR="00E60938">
            <w:fldChar w:fldCharType="separate"/>
          </w:r>
          <w:r w:rsidR="00C55F9B">
            <w:rPr>
              <w:noProof/>
            </w:rPr>
            <w:t>(AltexSoft, 2019)</w:t>
          </w:r>
          <w:r w:rsidR="00E60938">
            <w:fldChar w:fldCharType="end"/>
          </w:r>
        </w:sdtContent>
      </w:sdt>
      <w:r w:rsidRPr="00A17D59">
        <w:t xml:space="preserve">. </w:t>
      </w:r>
    </w:p>
    <w:p w14:paraId="6584C2DF" w14:textId="375A7334" w:rsidR="00084AD0" w:rsidRPr="00044999" w:rsidRDefault="001A2417" w:rsidP="00C075AD">
      <w:pPr>
        <w:pStyle w:val="ListParagraph"/>
        <w:numPr>
          <w:ilvl w:val="0"/>
          <w:numId w:val="6"/>
        </w:numPr>
        <w:spacing w:line="360" w:lineRule="auto"/>
        <w:jc w:val="both"/>
        <w:rPr>
          <w:b/>
          <w:bCs/>
        </w:rPr>
      </w:pPr>
      <w:r w:rsidRPr="00044999">
        <w:rPr>
          <w:b/>
          <w:bCs/>
        </w:rPr>
        <w:t>Authentication</w:t>
      </w:r>
    </w:p>
    <w:p w14:paraId="240267C3" w14:textId="40BF0C11" w:rsidR="001A2417" w:rsidRDefault="001A2417" w:rsidP="00C075AD">
      <w:pPr>
        <w:spacing w:line="360" w:lineRule="auto"/>
        <w:jc w:val="both"/>
      </w:pPr>
      <w:r>
        <w:t xml:space="preserve">The Administration </w:t>
      </w:r>
      <w:r w:rsidR="00933A3C">
        <w:t>has</w:t>
      </w:r>
      <w:r>
        <w:t xml:space="preserve"> the ability to create an account for a new user. The users</w:t>
      </w:r>
      <w:r w:rsidR="00933A3C">
        <w:t xml:space="preserve"> </w:t>
      </w:r>
      <w:proofErr w:type="gramStart"/>
      <w:r w:rsidR="00933A3C">
        <w:t>is</w:t>
      </w:r>
      <w:proofErr w:type="gramEnd"/>
      <w:r w:rsidR="00933A3C">
        <w:t xml:space="preserve"> also</w:t>
      </w:r>
      <w:r>
        <w:t xml:space="preserve"> able to create their own account in which all accounts </w:t>
      </w:r>
      <w:r w:rsidR="00933A3C">
        <w:t>are</w:t>
      </w:r>
      <w:r>
        <w:t xml:space="preserve"> accessible </w:t>
      </w:r>
      <w:r w:rsidR="00DF10EA">
        <w:t>through</w:t>
      </w:r>
      <w:r>
        <w:t xml:space="preserve"> the </w:t>
      </w:r>
      <w:r w:rsidR="00DF10EA">
        <w:t>impute</w:t>
      </w:r>
      <w:r>
        <w:t xml:space="preserve"> of right credentials </w:t>
      </w:r>
      <w:r w:rsidR="000A488D">
        <w:t>i.e.,</w:t>
      </w:r>
      <w:r w:rsidR="00DF10EA">
        <w:t xml:space="preserve"> email/phone number and a password.</w:t>
      </w:r>
    </w:p>
    <w:p w14:paraId="2161749D" w14:textId="50C430A5" w:rsidR="001A2417" w:rsidRPr="00044999" w:rsidRDefault="001A2417" w:rsidP="00C075AD">
      <w:pPr>
        <w:pStyle w:val="ListParagraph"/>
        <w:numPr>
          <w:ilvl w:val="0"/>
          <w:numId w:val="6"/>
        </w:numPr>
        <w:spacing w:line="360" w:lineRule="auto"/>
        <w:jc w:val="both"/>
        <w:rPr>
          <w:b/>
          <w:bCs/>
        </w:rPr>
      </w:pPr>
      <w:r w:rsidRPr="00044999">
        <w:rPr>
          <w:b/>
          <w:bCs/>
        </w:rPr>
        <w:t>Make report</w:t>
      </w:r>
    </w:p>
    <w:p w14:paraId="118B18D7" w14:textId="3789A2EA" w:rsidR="00DF10EA" w:rsidRDefault="00044999" w:rsidP="00C075AD">
      <w:pPr>
        <w:spacing w:line="360" w:lineRule="auto"/>
        <w:jc w:val="both"/>
      </w:pPr>
      <w:proofErr w:type="spellStart"/>
      <w:r>
        <w:t>Incase</w:t>
      </w:r>
      <w:proofErr w:type="spellEnd"/>
      <w:r>
        <w:t xml:space="preserve"> of a lost or stolen item the User is able to fill a document that describes the item that was lost or stolen.</w:t>
      </w:r>
    </w:p>
    <w:p w14:paraId="63088F2B" w14:textId="363BCE70" w:rsidR="001A2417" w:rsidRPr="00A32184" w:rsidRDefault="001A2417" w:rsidP="00C075AD">
      <w:pPr>
        <w:pStyle w:val="ListParagraph"/>
        <w:numPr>
          <w:ilvl w:val="0"/>
          <w:numId w:val="6"/>
        </w:numPr>
        <w:spacing w:line="360" w:lineRule="auto"/>
        <w:jc w:val="both"/>
        <w:rPr>
          <w:b/>
          <w:bCs/>
        </w:rPr>
      </w:pPr>
      <w:r w:rsidRPr="00A32184">
        <w:rPr>
          <w:b/>
          <w:bCs/>
        </w:rPr>
        <w:t>Search report</w:t>
      </w:r>
    </w:p>
    <w:p w14:paraId="2F6B79F4" w14:textId="1B2CAF59" w:rsidR="00044999" w:rsidRDefault="00044999" w:rsidP="00C075AD">
      <w:pPr>
        <w:spacing w:line="360" w:lineRule="auto"/>
        <w:jc w:val="both"/>
      </w:pPr>
      <w:r>
        <w:t>The search functionality enable</w:t>
      </w:r>
      <w:r w:rsidR="00933A3C">
        <w:t>s</w:t>
      </w:r>
      <w:r>
        <w:t xml:space="preserve"> the user to input a unique identifier of the item they are looking for e.g., EMEI number. </w:t>
      </w:r>
    </w:p>
    <w:p w14:paraId="2643EDFB" w14:textId="72179CA7" w:rsidR="001A2417" w:rsidRPr="00044999" w:rsidRDefault="001A2417" w:rsidP="00C075AD">
      <w:pPr>
        <w:pStyle w:val="ListParagraph"/>
        <w:numPr>
          <w:ilvl w:val="0"/>
          <w:numId w:val="6"/>
        </w:numPr>
        <w:spacing w:line="360" w:lineRule="auto"/>
        <w:jc w:val="both"/>
        <w:rPr>
          <w:b/>
          <w:bCs/>
        </w:rPr>
      </w:pPr>
      <w:r w:rsidRPr="00044999">
        <w:rPr>
          <w:b/>
          <w:bCs/>
        </w:rPr>
        <w:t xml:space="preserve">Provide </w:t>
      </w:r>
      <w:r w:rsidR="00044999" w:rsidRPr="00044999">
        <w:rPr>
          <w:b/>
          <w:bCs/>
        </w:rPr>
        <w:t>feedback.</w:t>
      </w:r>
    </w:p>
    <w:p w14:paraId="146A5080" w14:textId="5B4217EA" w:rsidR="00044999" w:rsidRDefault="00044999" w:rsidP="00C075AD">
      <w:pPr>
        <w:spacing w:line="360" w:lineRule="auto"/>
        <w:jc w:val="both"/>
      </w:pPr>
      <w:r>
        <w:t>The administrator and users are allowed to give feedback on a lost item or stolen item through a live chat.</w:t>
      </w:r>
    </w:p>
    <w:p w14:paraId="065FAB9D" w14:textId="66CBEB2A" w:rsidR="001A2417" w:rsidRDefault="001A2417" w:rsidP="00C075AD">
      <w:pPr>
        <w:pStyle w:val="ListParagraph"/>
        <w:numPr>
          <w:ilvl w:val="0"/>
          <w:numId w:val="6"/>
        </w:numPr>
        <w:spacing w:line="360" w:lineRule="auto"/>
        <w:jc w:val="both"/>
        <w:rPr>
          <w:b/>
          <w:bCs/>
        </w:rPr>
      </w:pPr>
      <w:r w:rsidRPr="00044999">
        <w:rPr>
          <w:b/>
          <w:bCs/>
        </w:rPr>
        <w:t>View report</w:t>
      </w:r>
    </w:p>
    <w:p w14:paraId="38099F5F" w14:textId="65B5F6A0" w:rsidR="00515068" w:rsidRPr="00515068" w:rsidRDefault="00515068" w:rsidP="00094524">
      <w:pPr>
        <w:spacing w:line="360" w:lineRule="auto"/>
        <w:jc w:val="both"/>
      </w:pPr>
      <w:r>
        <w:t>Both users and administrators can view lost or stolen items.</w:t>
      </w:r>
    </w:p>
    <w:p w14:paraId="5161A856" w14:textId="0D0FE46B" w:rsidR="00515068" w:rsidRPr="00044999" w:rsidRDefault="00094524" w:rsidP="00C075AD">
      <w:pPr>
        <w:pStyle w:val="ListParagraph"/>
        <w:numPr>
          <w:ilvl w:val="0"/>
          <w:numId w:val="6"/>
        </w:numPr>
        <w:spacing w:line="360" w:lineRule="auto"/>
        <w:jc w:val="both"/>
        <w:rPr>
          <w:b/>
          <w:bCs/>
        </w:rPr>
      </w:pPr>
      <w:r>
        <w:rPr>
          <w:b/>
          <w:bCs/>
        </w:rPr>
        <w:t>Print report</w:t>
      </w:r>
    </w:p>
    <w:p w14:paraId="046C9D31" w14:textId="0C117771" w:rsidR="00044999" w:rsidRDefault="00094524" w:rsidP="00C075AD">
      <w:pPr>
        <w:spacing w:line="360" w:lineRule="auto"/>
        <w:jc w:val="both"/>
      </w:pPr>
      <w:r>
        <w:t>The administrator can print the reports</w:t>
      </w:r>
      <w:r w:rsidR="005B7AC8">
        <w:t xml:space="preserve"> and filter the reports to what is required.</w:t>
      </w:r>
    </w:p>
    <w:p w14:paraId="2A3EE168" w14:textId="3791AC88" w:rsidR="00084AD0" w:rsidRDefault="00B218D2" w:rsidP="00C075AD">
      <w:pPr>
        <w:pStyle w:val="Heading3"/>
      </w:pPr>
      <w:bookmarkStart w:id="58" w:name="_Toc94466763"/>
      <w:r>
        <w:lastRenderedPageBreak/>
        <w:t>Non-Functional</w:t>
      </w:r>
      <w:r w:rsidR="00084AD0">
        <w:t xml:space="preserve"> Requirements</w:t>
      </w:r>
      <w:bookmarkEnd w:id="58"/>
    </w:p>
    <w:p w14:paraId="6A949E84" w14:textId="36BF6352" w:rsidR="00E60938" w:rsidRPr="00E60938" w:rsidRDefault="00E60938" w:rsidP="00C075AD">
      <w:pPr>
        <w:spacing w:line="360" w:lineRule="auto"/>
        <w:jc w:val="both"/>
      </w:pPr>
      <w:r w:rsidRPr="00E60938">
        <w:t>Nonfunctional Requirements define system attributes such as security, reliability, performance, maintainability, scalability, and usability. They serve as constraints or restrictions on the design of the system across the different backlogs</w:t>
      </w:r>
      <w:r>
        <w:t>.</w:t>
      </w:r>
      <w:sdt>
        <w:sdtPr>
          <w:id w:val="-1380162325"/>
          <w:citation/>
        </w:sdtPr>
        <w:sdtEndPr/>
        <w:sdtContent>
          <w:r>
            <w:fldChar w:fldCharType="begin"/>
          </w:r>
          <w:r>
            <w:instrText xml:space="preserve"> CITATION Lef11 \l 1033 </w:instrText>
          </w:r>
          <w:r>
            <w:fldChar w:fldCharType="separate"/>
          </w:r>
          <w:r w:rsidR="00C55F9B">
            <w:rPr>
              <w:noProof/>
            </w:rPr>
            <w:t xml:space="preserve"> (Leffingwell, 2011)</w:t>
          </w:r>
          <w:r>
            <w:fldChar w:fldCharType="end"/>
          </w:r>
        </w:sdtContent>
      </w:sdt>
      <w:r w:rsidR="007E4B8E">
        <w:t>.</w:t>
      </w:r>
    </w:p>
    <w:p w14:paraId="6C3C78E5" w14:textId="77777777" w:rsidR="00E61F1D" w:rsidRPr="00E245B9" w:rsidRDefault="00E61F1D" w:rsidP="00C075AD">
      <w:pPr>
        <w:pStyle w:val="ListParagraph"/>
        <w:numPr>
          <w:ilvl w:val="0"/>
          <w:numId w:val="4"/>
        </w:numPr>
        <w:spacing w:line="360" w:lineRule="auto"/>
        <w:rPr>
          <w:b/>
          <w:bCs/>
        </w:rPr>
      </w:pPr>
      <w:bookmarkStart w:id="59" w:name="_Toc1370073"/>
      <w:r w:rsidRPr="00E245B9">
        <w:rPr>
          <w:b/>
          <w:bCs/>
        </w:rPr>
        <w:t>Reliability</w:t>
      </w:r>
      <w:bookmarkEnd w:id="59"/>
    </w:p>
    <w:p w14:paraId="66F6DC81" w14:textId="726DD99B" w:rsidR="00E61F1D" w:rsidRPr="00E245B9" w:rsidRDefault="00E61F1D" w:rsidP="00C075AD">
      <w:pPr>
        <w:spacing w:line="360" w:lineRule="auto"/>
        <w:jc w:val="both"/>
      </w:pPr>
      <w:r w:rsidRPr="00E245B9">
        <w:t xml:space="preserve">The system </w:t>
      </w:r>
      <w:r w:rsidR="00933A3C">
        <w:t>is</w:t>
      </w:r>
      <w:r w:rsidRPr="00E245B9">
        <w:t xml:space="preserve"> trustable by all users. The system </w:t>
      </w:r>
      <w:r w:rsidR="00933A3C">
        <w:t>is</w:t>
      </w:r>
      <w:r w:rsidRPr="00E245B9">
        <w:t xml:space="preserve"> available 24/07 with no down time.</w:t>
      </w:r>
    </w:p>
    <w:p w14:paraId="27762FAF" w14:textId="77777777" w:rsidR="00E61F1D" w:rsidRPr="00E245B9" w:rsidRDefault="00E61F1D" w:rsidP="00C075AD">
      <w:pPr>
        <w:pStyle w:val="ListParagraph"/>
        <w:numPr>
          <w:ilvl w:val="0"/>
          <w:numId w:val="4"/>
        </w:numPr>
        <w:spacing w:line="360" w:lineRule="auto"/>
        <w:rPr>
          <w:b/>
          <w:bCs/>
        </w:rPr>
      </w:pPr>
      <w:bookmarkStart w:id="60" w:name="_Toc1370074"/>
      <w:r w:rsidRPr="00E245B9">
        <w:rPr>
          <w:b/>
          <w:bCs/>
        </w:rPr>
        <w:t>Portability</w:t>
      </w:r>
      <w:bookmarkEnd w:id="60"/>
    </w:p>
    <w:p w14:paraId="7C1018D9" w14:textId="68E3CA9D" w:rsidR="00E61F1D" w:rsidRPr="00E245B9" w:rsidRDefault="00E61F1D" w:rsidP="00C075AD">
      <w:pPr>
        <w:spacing w:line="360" w:lineRule="auto"/>
        <w:jc w:val="both"/>
      </w:pPr>
      <w:r w:rsidRPr="00E245B9">
        <w:t xml:space="preserve">The system </w:t>
      </w:r>
      <w:r w:rsidR="00933A3C">
        <w:t>is</w:t>
      </w:r>
      <w:r w:rsidRPr="00E245B9">
        <w:t xml:space="preserve"> total portable as </w:t>
      </w:r>
      <w:r w:rsidR="00D3621C">
        <w:t>is</w:t>
      </w:r>
      <w:r w:rsidRPr="00E245B9">
        <w:t xml:space="preserve"> available in both desktop, mobile and tablets. This </w:t>
      </w:r>
      <w:r w:rsidR="00D3621C">
        <w:t>has</w:t>
      </w:r>
      <w:r w:rsidRPr="00E245B9">
        <w:t xml:space="preserve"> give</w:t>
      </w:r>
      <w:r w:rsidR="00D3621C">
        <w:t>n</w:t>
      </w:r>
      <w:r w:rsidRPr="00E245B9">
        <w:t xml:space="preserve"> the users the conveniences of using it anytime.</w:t>
      </w:r>
    </w:p>
    <w:p w14:paraId="10963997" w14:textId="77777777" w:rsidR="00E61F1D" w:rsidRPr="00E245B9" w:rsidRDefault="00E61F1D" w:rsidP="00C075AD">
      <w:pPr>
        <w:pStyle w:val="ListParagraph"/>
        <w:numPr>
          <w:ilvl w:val="0"/>
          <w:numId w:val="4"/>
        </w:numPr>
        <w:spacing w:line="360" w:lineRule="auto"/>
        <w:rPr>
          <w:b/>
          <w:bCs/>
        </w:rPr>
      </w:pPr>
      <w:bookmarkStart w:id="61" w:name="_Toc1370075"/>
      <w:r w:rsidRPr="00E245B9">
        <w:rPr>
          <w:b/>
          <w:bCs/>
        </w:rPr>
        <w:t>Security</w:t>
      </w:r>
      <w:bookmarkEnd w:id="61"/>
    </w:p>
    <w:p w14:paraId="6E2C19F6" w14:textId="1B72A7BC" w:rsidR="00E61F1D" w:rsidRPr="00E245B9" w:rsidRDefault="00E61F1D" w:rsidP="00C075AD">
      <w:pPr>
        <w:spacing w:line="360" w:lineRule="auto"/>
        <w:jc w:val="both"/>
      </w:pPr>
      <w:r w:rsidRPr="00E245B9">
        <w:t xml:space="preserve">The system </w:t>
      </w:r>
      <w:r w:rsidR="00D3621C">
        <w:t>has</w:t>
      </w:r>
      <w:r w:rsidRPr="00E245B9">
        <w:t xml:space="preserve"> </w:t>
      </w:r>
      <w:r w:rsidR="00D3621C">
        <w:t>a c</w:t>
      </w:r>
      <w:r w:rsidR="00D3621C" w:rsidRPr="00E245B9">
        <w:t>entral</w:t>
      </w:r>
      <w:r w:rsidR="00D3621C">
        <w:t>ized</w:t>
      </w:r>
      <w:r w:rsidRPr="00E245B9">
        <w:t xml:space="preserve"> administrator who</w:t>
      </w:r>
      <w:r w:rsidR="00D3621C">
        <w:t xml:space="preserve"> has the</w:t>
      </w:r>
      <w:r w:rsidRPr="00E245B9">
        <w:t xml:space="preserve"> role of giving feedback, adding users, deleting records, adding stolen or lost </w:t>
      </w:r>
      <w:r w:rsidR="00A20636" w:rsidRPr="00E245B9">
        <w:t>items,</w:t>
      </w:r>
      <w:r w:rsidRPr="00E245B9">
        <w:t xml:space="preserve"> and updating the system. The system need</w:t>
      </w:r>
      <w:r w:rsidR="00D3621C">
        <w:t>s</w:t>
      </w:r>
      <w:r w:rsidRPr="00E245B9">
        <w:t xml:space="preserve"> one to sign up with his/her credential as serious matters are involved.</w:t>
      </w:r>
    </w:p>
    <w:p w14:paraId="6EB93EEF" w14:textId="59410D9F" w:rsidR="00141BF0" w:rsidRDefault="00081F90" w:rsidP="00C075AD">
      <w:pPr>
        <w:pStyle w:val="Heading2"/>
        <w:spacing w:line="360" w:lineRule="auto"/>
        <w:jc w:val="both"/>
      </w:pPr>
      <w:bookmarkStart w:id="62" w:name="_Toc94466764"/>
      <w:r>
        <w:t>Design</w:t>
      </w:r>
      <w:bookmarkEnd w:id="62"/>
    </w:p>
    <w:p w14:paraId="15D0F61A" w14:textId="04C43845" w:rsidR="00851648" w:rsidRDefault="00081F90" w:rsidP="00C075AD">
      <w:pPr>
        <w:spacing w:line="360" w:lineRule="auto"/>
        <w:jc w:val="both"/>
      </w:pPr>
      <w:r w:rsidRPr="006061D6">
        <w:t>In Design this is where the system is depicted in form of various diagrams that illustrate the functionality. Use case diagram is a behavior diagram and visualizes the observable interactions between actors and the system under development. The diagram consists of the system, the related use cases and actors and relates these to each other</w:t>
      </w:r>
      <w:sdt>
        <w:sdtPr>
          <w:id w:val="-1209101670"/>
          <w:citation/>
        </w:sdtPr>
        <w:sdtEndPr/>
        <w:sdtContent>
          <w:r w:rsidR="006061D6" w:rsidRPr="006061D6">
            <w:fldChar w:fldCharType="begin"/>
          </w:r>
          <w:r w:rsidR="006061D6" w:rsidRPr="006061D6">
            <w:instrText xml:space="preserve"> CITATION urs \l 1033 </w:instrText>
          </w:r>
          <w:r w:rsidR="006061D6" w:rsidRPr="006061D6">
            <w:fldChar w:fldCharType="separate"/>
          </w:r>
          <w:r w:rsidR="00C55F9B">
            <w:rPr>
              <w:noProof/>
            </w:rPr>
            <w:t xml:space="preserve"> (ursula meseberg, n.d.)</w:t>
          </w:r>
          <w:r w:rsidR="006061D6" w:rsidRPr="006061D6">
            <w:fldChar w:fldCharType="end"/>
          </w:r>
        </w:sdtContent>
      </w:sdt>
      <w:r w:rsidRPr="006061D6">
        <w:t>. Sequence diagram is used primarily to show the interactions between objects in the sequential order that those interactions occur</w:t>
      </w:r>
      <w:sdt>
        <w:sdtPr>
          <w:id w:val="-215661020"/>
          <w:citation/>
        </w:sdtPr>
        <w:sdtEndPr/>
        <w:sdtContent>
          <w:r w:rsidR="006061D6" w:rsidRPr="006061D6">
            <w:fldChar w:fldCharType="begin"/>
          </w:r>
          <w:r w:rsidR="006061D6" w:rsidRPr="006061D6">
            <w:instrText xml:space="preserve"> CITATION IBM \l 1033 </w:instrText>
          </w:r>
          <w:r w:rsidR="006061D6" w:rsidRPr="006061D6">
            <w:fldChar w:fldCharType="separate"/>
          </w:r>
          <w:r w:rsidR="00C55F9B">
            <w:rPr>
              <w:noProof/>
            </w:rPr>
            <w:t xml:space="preserve"> (IBM Developer, n.d.)</w:t>
          </w:r>
          <w:r w:rsidR="006061D6" w:rsidRPr="006061D6">
            <w:fldChar w:fldCharType="end"/>
          </w:r>
        </w:sdtContent>
      </w:sdt>
      <w:r w:rsidRPr="006061D6">
        <w:t xml:space="preserve">. dataflow </w:t>
      </w:r>
      <w:r w:rsidR="006061D6" w:rsidRPr="006061D6">
        <w:t>diagrams are used to graphically represent the flow of data in a business information system</w:t>
      </w:r>
      <w:r w:rsidRPr="006061D6">
        <w:t>. Database schema</w:t>
      </w:r>
      <w:r w:rsidR="006061D6" w:rsidRPr="006061D6">
        <w:t xml:space="preserve"> is the skeleton structure that represents the logical view of the entire database. It defines how the data is organized and how the relations among them are associated. It formulates all the constraints that are to be applied on the data.</w:t>
      </w:r>
      <w:sdt>
        <w:sdtPr>
          <w:id w:val="499396050"/>
          <w:citation/>
        </w:sdtPr>
        <w:sdtEndPr/>
        <w:sdtContent>
          <w:r w:rsidR="006061D6" w:rsidRPr="006061D6">
            <w:fldChar w:fldCharType="begin"/>
          </w:r>
          <w:r w:rsidR="006061D6" w:rsidRPr="006061D6">
            <w:instrText xml:space="preserve"> CITATION Tut06 \l 1033 </w:instrText>
          </w:r>
          <w:r w:rsidR="006061D6" w:rsidRPr="006061D6">
            <w:fldChar w:fldCharType="separate"/>
          </w:r>
          <w:r w:rsidR="00C55F9B">
            <w:rPr>
              <w:noProof/>
            </w:rPr>
            <w:t xml:space="preserve"> (Tutorialspoint, 2006)</w:t>
          </w:r>
          <w:r w:rsidR="006061D6" w:rsidRPr="006061D6">
            <w:fldChar w:fldCharType="end"/>
          </w:r>
        </w:sdtContent>
      </w:sdt>
    </w:p>
    <w:p w14:paraId="0C7DFC05" w14:textId="25A11C41" w:rsidR="00851648" w:rsidRPr="00851648" w:rsidRDefault="00851648" w:rsidP="00C075AD">
      <w:pPr>
        <w:pStyle w:val="Heading2"/>
        <w:spacing w:line="360" w:lineRule="auto"/>
        <w:jc w:val="both"/>
      </w:pPr>
      <w:bookmarkStart w:id="63" w:name="_Toc1370076"/>
      <w:bookmarkStart w:id="64" w:name="_Toc94466765"/>
      <w:r>
        <w:t xml:space="preserve">System Development </w:t>
      </w:r>
      <w:r w:rsidRPr="00851648">
        <w:t>Tools and Techniques</w:t>
      </w:r>
      <w:bookmarkEnd w:id="63"/>
      <w:bookmarkEnd w:id="64"/>
    </w:p>
    <w:p w14:paraId="583A049C" w14:textId="77777777" w:rsidR="00851648" w:rsidRPr="00851648" w:rsidRDefault="00851648" w:rsidP="00C075AD">
      <w:pPr>
        <w:spacing w:line="360" w:lineRule="auto"/>
        <w:jc w:val="both"/>
      </w:pPr>
      <w:r w:rsidRPr="00851648">
        <w:t>These are the tools and methods used to develop the system. They include the programming and Markup languages used in preparing the system into a functional entity.</w:t>
      </w:r>
    </w:p>
    <w:p w14:paraId="44CFC8BC" w14:textId="77777777" w:rsidR="00851648" w:rsidRPr="00851648" w:rsidRDefault="00851648" w:rsidP="00C075AD">
      <w:pPr>
        <w:pStyle w:val="Heading3"/>
        <w:jc w:val="both"/>
      </w:pPr>
      <w:bookmarkStart w:id="65" w:name="_Toc1370077"/>
      <w:bookmarkStart w:id="66" w:name="_Toc94466766"/>
      <w:r w:rsidRPr="00851648">
        <w:lastRenderedPageBreak/>
        <w:t>HTML</w:t>
      </w:r>
      <w:bookmarkEnd w:id="65"/>
      <w:bookmarkEnd w:id="66"/>
    </w:p>
    <w:p w14:paraId="7254BBFF" w14:textId="1FF89DCA" w:rsidR="00851648" w:rsidRPr="00851648" w:rsidRDefault="00851648" w:rsidP="00C075AD">
      <w:pPr>
        <w:spacing w:line="360" w:lineRule="auto"/>
        <w:jc w:val="both"/>
      </w:pPr>
      <w:r w:rsidRPr="00851648">
        <w:t>This is a markup language that dictates the presentation of data on a webpage. HTML w</w:t>
      </w:r>
      <w:r w:rsidR="00D3621C">
        <w:t>as</w:t>
      </w:r>
      <w:r w:rsidRPr="00851648">
        <w:t xml:space="preserve"> used to create the webpages and user interfaces. The language</w:t>
      </w:r>
      <w:r w:rsidR="00D3621C">
        <w:t xml:space="preserve"> was</w:t>
      </w:r>
      <w:r w:rsidRPr="00851648">
        <w:t xml:space="preserve"> used to create the front-end of the system. The language w</w:t>
      </w:r>
      <w:r w:rsidR="00D3621C">
        <w:t>as</w:t>
      </w:r>
      <w:r w:rsidRPr="00851648">
        <w:t xml:space="preserve"> connected with a database that store</w:t>
      </w:r>
      <w:r w:rsidR="00D3621C">
        <w:t>s</w:t>
      </w:r>
      <w:r w:rsidRPr="00851648">
        <w:t xml:space="preserve"> the inputted information and data.</w:t>
      </w:r>
    </w:p>
    <w:p w14:paraId="37BD0E76" w14:textId="77777777" w:rsidR="00851648" w:rsidRPr="00851648" w:rsidRDefault="00851648" w:rsidP="00C075AD">
      <w:pPr>
        <w:pStyle w:val="Heading3"/>
        <w:jc w:val="both"/>
      </w:pPr>
      <w:bookmarkStart w:id="67" w:name="_Toc1370078"/>
      <w:bookmarkStart w:id="68" w:name="_Toc94466767"/>
      <w:r w:rsidRPr="00851648">
        <w:t>CSS</w:t>
      </w:r>
      <w:bookmarkEnd w:id="67"/>
      <w:bookmarkEnd w:id="68"/>
    </w:p>
    <w:p w14:paraId="6AE0A333" w14:textId="1B45193B" w:rsidR="00851648" w:rsidRPr="00851648" w:rsidRDefault="00851648" w:rsidP="00C075AD">
      <w:pPr>
        <w:spacing w:line="360" w:lineRule="auto"/>
        <w:jc w:val="both"/>
      </w:pPr>
      <w:r w:rsidRPr="00851648">
        <w:t xml:space="preserve">This programming language is also used on the front end of the system. It </w:t>
      </w:r>
      <w:r w:rsidR="00D3621C">
        <w:t>was</w:t>
      </w:r>
      <w:r w:rsidRPr="00851648">
        <w:t xml:space="preserve"> used to decorat</w:t>
      </w:r>
      <w:r w:rsidR="00D3621C">
        <w:t>ing</w:t>
      </w:r>
      <w:r w:rsidRPr="00851648">
        <w:t xml:space="preserve"> the html code so as to create a responsiveness and user-friendly system.</w:t>
      </w:r>
    </w:p>
    <w:p w14:paraId="46E1CFAB" w14:textId="77777777" w:rsidR="00851648" w:rsidRPr="00851648" w:rsidRDefault="00851648" w:rsidP="00C075AD">
      <w:pPr>
        <w:pStyle w:val="Heading3"/>
        <w:jc w:val="both"/>
      </w:pPr>
      <w:r w:rsidRPr="00851648">
        <w:t xml:space="preserve"> </w:t>
      </w:r>
      <w:bookmarkStart w:id="69" w:name="_Toc1370079"/>
      <w:bookmarkStart w:id="70" w:name="_Toc94466768"/>
      <w:r w:rsidRPr="00851648">
        <w:t>PHP</w:t>
      </w:r>
      <w:bookmarkEnd w:id="69"/>
      <w:bookmarkEnd w:id="70"/>
    </w:p>
    <w:p w14:paraId="5FE89B93" w14:textId="77777777" w:rsidR="00851648" w:rsidRPr="00851648" w:rsidRDefault="00851648" w:rsidP="00C075AD">
      <w:pPr>
        <w:spacing w:line="360" w:lineRule="auto"/>
        <w:jc w:val="both"/>
      </w:pPr>
      <w:r w:rsidRPr="00851648">
        <w:t>Popular general-purpose scripting language. This programming language deals with the back end of the system. The language mainly used in connecting the front end that is html with the database.</w:t>
      </w:r>
    </w:p>
    <w:p w14:paraId="79A5490A" w14:textId="77777777" w:rsidR="00851648" w:rsidRPr="00851648" w:rsidRDefault="00851648" w:rsidP="00C075AD">
      <w:pPr>
        <w:pStyle w:val="Heading3"/>
        <w:jc w:val="both"/>
      </w:pPr>
      <w:r w:rsidRPr="00851648">
        <w:t xml:space="preserve"> </w:t>
      </w:r>
      <w:bookmarkStart w:id="71" w:name="_Toc1370080"/>
      <w:bookmarkStart w:id="72" w:name="_Toc94466769"/>
      <w:r w:rsidRPr="00851648">
        <w:t>MySQL</w:t>
      </w:r>
      <w:bookmarkEnd w:id="71"/>
      <w:bookmarkEnd w:id="72"/>
    </w:p>
    <w:p w14:paraId="54F00163" w14:textId="4326197D" w:rsidR="00851648" w:rsidRPr="00851648" w:rsidRDefault="007B6033" w:rsidP="00C075AD">
      <w:pPr>
        <w:spacing w:line="360" w:lineRule="auto"/>
        <w:jc w:val="both"/>
      </w:pPr>
      <w:r>
        <w:t xml:space="preserve">It was used in </w:t>
      </w:r>
      <w:r w:rsidR="00851648" w:rsidRPr="00851648">
        <w:t>creat</w:t>
      </w:r>
      <w:r>
        <w:t>ing</w:t>
      </w:r>
      <w:r w:rsidR="00851648" w:rsidRPr="00851648">
        <w:t xml:space="preserve"> database of the system. It </w:t>
      </w:r>
      <w:r>
        <w:t>is</w:t>
      </w:r>
      <w:r w:rsidR="00851648" w:rsidRPr="00851648">
        <w:t xml:space="preserve"> connected to the system by the aid of PHP.</w:t>
      </w:r>
    </w:p>
    <w:p w14:paraId="16721D71" w14:textId="77777777" w:rsidR="00851648" w:rsidRPr="00851648" w:rsidRDefault="00851648" w:rsidP="00C075AD">
      <w:pPr>
        <w:pStyle w:val="Heading3"/>
        <w:jc w:val="both"/>
      </w:pPr>
      <w:bookmarkStart w:id="73" w:name="_Toc1370081"/>
      <w:bookmarkStart w:id="74" w:name="_Toc94466770"/>
      <w:r w:rsidRPr="00851648">
        <w:t>XAMPP</w:t>
      </w:r>
      <w:bookmarkEnd w:id="73"/>
      <w:bookmarkEnd w:id="74"/>
    </w:p>
    <w:p w14:paraId="32E02FCC" w14:textId="5FF35A46" w:rsidR="00851648" w:rsidRDefault="00851648" w:rsidP="00C075AD">
      <w:pPr>
        <w:spacing w:line="360" w:lineRule="auto"/>
        <w:jc w:val="both"/>
      </w:pPr>
      <w:r w:rsidRPr="00851648">
        <w:t>It is a simple, lightweight Apache distribution that makes it extremely easy for developers to create a local web server for testing and deployment purposes. It is used together with html in creating a local platform.</w:t>
      </w:r>
    </w:p>
    <w:p w14:paraId="105942C0" w14:textId="786E99CC" w:rsidR="002D4E79" w:rsidRDefault="002D4E79" w:rsidP="00C075AD">
      <w:pPr>
        <w:pStyle w:val="Heading3"/>
      </w:pPr>
      <w:bookmarkStart w:id="75" w:name="_Toc94466771"/>
      <w:r>
        <w:t>JavaScript</w:t>
      </w:r>
      <w:bookmarkEnd w:id="75"/>
    </w:p>
    <w:p w14:paraId="460F188D" w14:textId="17BE8F94" w:rsidR="002D4E79" w:rsidRPr="00851648" w:rsidRDefault="002D4E79" w:rsidP="00C075AD">
      <w:pPr>
        <w:spacing w:line="360" w:lineRule="auto"/>
        <w:jc w:val="both"/>
      </w:pPr>
      <w:r>
        <w:t>This programing language help</w:t>
      </w:r>
      <w:r w:rsidR="007B6033">
        <w:t>s</w:t>
      </w:r>
      <w:r>
        <w:t xml:space="preserve"> in the system responsiveness and implementation of other features such as the search </w:t>
      </w:r>
      <w:r w:rsidR="00DE265A">
        <w:t>platform.</w:t>
      </w:r>
    </w:p>
    <w:p w14:paraId="5D968457" w14:textId="77777777" w:rsidR="00851648" w:rsidRPr="00851648" w:rsidRDefault="00851648" w:rsidP="00C075AD">
      <w:pPr>
        <w:pStyle w:val="Heading3"/>
        <w:jc w:val="both"/>
      </w:pPr>
      <w:bookmarkStart w:id="76" w:name="_Toc1370082"/>
      <w:bookmarkStart w:id="77" w:name="_Toc94466772"/>
      <w:r w:rsidRPr="00851648">
        <w:t>STARUML</w:t>
      </w:r>
      <w:bookmarkEnd w:id="76"/>
      <w:bookmarkEnd w:id="77"/>
    </w:p>
    <w:p w14:paraId="725FF8A3" w14:textId="7D4E1F9C" w:rsidR="00851648" w:rsidRPr="00851648" w:rsidRDefault="00851648" w:rsidP="00C075AD">
      <w:pPr>
        <w:spacing w:line="360" w:lineRule="auto"/>
        <w:jc w:val="both"/>
      </w:pPr>
      <w:r w:rsidRPr="00851648">
        <w:t xml:space="preserve">This is an application that </w:t>
      </w:r>
      <w:r w:rsidR="007B6033">
        <w:t>was</w:t>
      </w:r>
      <w:r w:rsidRPr="00851648">
        <w:t xml:space="preserve"> used in drawing diagrams.</w:t>
      </w:r>
    </w:p>
    <w:p w14:paraId="44EF0A82" w14:textId="479A3D10" w:rsidR="00B538CF" w:rsidRDefault="008B1545" w:rsidP="00C075AD">
      <w:pPr>
        <w:pStyle w:val="Heading2"/>
        <w:spacing w:line="360" w:lineRule="auto"/>
      </w:pPr>
      <w:bookmarkStart w:id="78" w:name="_Toc94466773"/>
      <w:r>
        <w:t>System Testing</w:t>
      </w:r>
      <w:bookmarkEnd w:id="78"/>
    </w:p>
    <w:p w14:paraId="4DE49810" w14:textId="37F1F22F" w:rsidR="008B1545" w:rsidRDefault="008B1545" w:rsidP="008B1545">
      <w:pPr>
        <w:spacing w:line="360" w:lineRule="auto"/>
        <w:jc w:val="both"/>
      </w:pPr>
      <w:r w:rsidRPr="008B1545">
        <w:t>Is a level of testing that validates the complete and fully integrated software product</w:t>
      </w:r>
      <w:r>
        <w:rPr>
          <w:rFonts w:ascii="Arial" w:hAnsi="Arial" w:cs="Arial"/>
          <w:color w:val="4D5156"/>
          <w:sz w:val="21"/>
          <w:szCs w:val="21"/>
          <w:shd w:val="clear" w:color="auto" w:fill="FFFFFF"/>
        </w:rPr>
        <w:t>.</w:t>
      </w:r>
      <w:r>
        <w:t xml:space="preserve"> </w:t>
      </w:r>
    </w:p>
    <w:p w14:paraId="242A53CB" w14:textId="2726CF4E" w:rsidR="008B1545" w:rsidRDefault="000D1C96" w:rsidP="008B1545">
      <w:pPr>
        <w:pStyle w:val="Heading3"/>
      </w:pPr>
      <w:bookmarkStart w:id="79" w:name="_Toc94466774"/>
      <w:r>
        <w:lastRenderedPageBreak/>
        <w:t>Functional</w:t>
      </w:r>
      <w:r w:rsidR="008B1545">
        <w:t xml:space="preserve"> Testing</w:t>
      </w:r>
      <w:bookmarkEnd w:id="79"/>
    </w:p>
    <w:p w14:paraId="2E0AFE50" w14:textId="6C25C8F8" w:rsidR="00754835" w:rsidRDefault="004C76A6" w:rsidP="00C075AD">
      <w:pPr>
        <w:spacing w:line="360" w:lineRule="auto"/>
        <w:jc w:val="both"/>
      </w:pPr>
      <w:r>
        <w:t xml:space="preserve">A functional testing </w:t>
      </w:r>
      <w:r w:rsidR="007B6033">
        <w:t>was</w:t>
      </w:r>
      <w:r>
        <w:t xml:space="preserve"> performed to guarantee that the web application’s functionalities are as per the specified requirements</w:t>
      </w:r>
      <w:r w:rsidR="00A456A5">
        <w:t>.</w:t>
      </w:r>
      <w:r w:rsidRPr="004C76A6">
        <w:t xml:space="preserve"> </w:t>
      </w:r>
      <w:r>
        <w:t>Examples of functionality testing such as usability testing, system testing and unit testing shall be employed. Usability testing 24 represents the measure of how a system or software can be used by a user for example ease of user navigation within the system. On the other hand, system testing is used for the evaluation of whether the system is compliant to the specified requirements. Unit testing involves the testing of the individual modules to verify if they are functionally correct.</w:t>
      </w:r>
      <w:sdt>
        <w:sdtPr>
          <w:id w:val="44043433"/>
          <w:citation/>
        </w:sdtPr>
        <w:sdtEndPr/>
        <w:sdtContent>
          <w:r w:rsidR="00B12118">
            <w:fldChar w:fldCharType="begin"/>
          </w:r>
          <w:r w:rsidR="000D1C96">
            <w:instrText xml:space="preserve">CITATION Tut \l 1033 </w:instrText>
          </w:r>
          <w:r w:rsidR="00B12118">
            <w:fldChar w:fldCharType="separate"/>
          </w:r>
          <w:r w:rsidR="00C55F9B">
            <w:rPr>
              <w:noProof/>
            </w:rPr>
            <w:t xml:space="preserve"> (Tutorialspoint, 2019)</w:t>
          </w:r>
          <w:r w:rsidR="00B12118">
            <w:fldChar w:fldCharType="end"/>
          </w:r>
        </w:sdtContent>
      </w:sdt>
    </w:p>
    <w:p w14:paraId="0C47B438" w14:textId="77777777" w:rsidR="00E70C7A" w:rsidRDefault="00E70C7A" w:rsidP="00E70C7A">
      <w:pPr>
        <w:pStyle w:val="Heading2"/>
      </w:pPr>
      <w:bookmarkStart w:id="80" w:name="_Toc94466775"/>
      <w:r>
        <w:t>Domain of execution</w:t>
      </w:r>
      <w:bookmarkEnd w:id="80"/>
    </w:p>
    <w:p w14:paraId="3CEDDD18" w14:textId="36C73909" w:rsidR="00E70C7A" w:rsidRPr="00E70C7A" w:rsidRDefault="00E70C7A" w:rsidP="00E70C7A">
      <w:pPr>
        <w:spacing w:line="360" w:lineRule="auto"/>
        <w:jc w:val="both"/>
      </w:pPr>
      <w:r>
        <w:t xml:space="preserve">The </w:t>
      </w:r>
      <w:r w:rsidR="007B6033">
        <w:t>developed</w:t>
      </w:r>
      <w:r>
        <w:t xml:space="preserve"> system </w:t>
      </w:r>
      <w:r w:rsidR="007B6033">
        <w:t>is</w:t>
      </w:r>
      <w:r>
        <w:t xml:space="preserve"> a web application system. This is because a web system application is flexible and can be accessed with all devices and operating system hence reducing the limitation of a system.</w:t>
      </w:r>
    </w:p>
    <w:p w14:paraId="541EA055" w14:textId="3A99C2B3" w:rsidR="00754835" w:rsidRDefault="00AF24B9" w:rsidP="00C075AD">
      <w:pPr>
        <w:pStyle w:val="Heading2"/>
        <w:spacing w:line="360" w:lineRule="auto"/>
        <w:jc w:val="both"/>
      </w:pPr>
      <w:bookmarkStart w:id="81" w:name="_Toc94466776"/>
      <w:r>
        <w:t>Milestones and Deliverables</w:t>
      </w:r>
      <w:bookmarkEnd w:id="81"/>
    </w:p>
    <w:p w14:paraId="687800FE" w14:textId="00154C0F" w:rsidR="001632C2" w:rsidRDefault="001632C2" w:rsidP="00C075AD">
      <w:pPr>
        <w:spacing w:line="360" w:lineRule="auto"/>
        <w:jc w:val="both"/>
      </w:pPr>
      <w:r>
        <w:t>The system maintain</w:t>
      </w:r>
      <w:r w:rsidR="007B6033">
        <w:t>s</w:t>
      </w:r>
      <w:r>
        <w:t xml:space="preserve"> its security by hashing the users’ passwords it also automatically logs the user out when they are not using the system. The password</w:t>
      </w:r>
      <w:r w:rsidR="007B6033">
        <w:t xml:space="preserve"> is</w:t>
      </w:r>
      <w:r>
        <w:t xml:space="preserve"> only visible to the </w:t>
      </w:r>
      <w:r w:rsidR="007B6033">
        <w:t>user</w:t>
      </w:r>
      <w:r>
        <w:t>.</w:t>
      </w:r>
    </w:p>
    <w:p w14:paraId="69C8823D" w14:textId="070B9BA5" w:rsidR="00B3561B" w:rsidRDefault="00B3561B" w:rsidP="00C075AD">
      <w:pPr>
        <w:pStyle w:val="Heading3"/>
        <w:jc w:val="both"/>
      </w:pPr>
      <w:bookmarkStart w:id="82" w:name="_Toc94466777"/>
      <w:r>
        <w:t>Administrator module</w:t>
      </w:r>
      <w:bookmarkEnd w:id="82"/>
    </w:p>
    <w:p w14:paraId="635EC21C" w14:textId="40B43F64" w:rsidR="00B3561B" w:rsidRDefault="00B3561B" w:rsidP="00C075AD">
      <w:pPr>
        <w:spacing w:line="360" w:lineRule="auto"/>
        <w:jc w:val="both"/>
      </w:pPr>
      <w:r>
        <w:t xml:space="preserve">In this module the administrator </w:t>
      </w:r>
      <w:r w:rsidR="007B6033">
        <w:t xml:space="preserve">is </w:t>
      </w:r>
      <w:r>
        <w:t xml:space="preserve">able to </w:t>
      </w:r>
      <w:r w:rsidR="007672B1">
        <w:t>add lost or stolen items, add report feedback, search for a report, view a report, permanently delete a report, add a new user, and delete a user.</w:t>
      </w:r>
    </w:p>
    <w:p w14:paraId="63A71E2B" w14:textId="77777777" w:rsidR="007672B1" w:rsidRDefault="007672B1" w:rsidP="00C075AD">
      <w:pPr>
        <w:pStyle w:val="Heading3"/>
        <w:jc w:val="both"/>
      </w:pPr>
      <w:bookmarkStart w:id="83" w:name="_Toc94466778"/>
      <w:r>
        <w:t>User module</w:t>
      </w:r>
      <w:bookmarkEnd w:id="83"/>
    </w:p>
    <w:p w14:paraId="5F7F82C7" w14:textId="3730321F" w:rsidR="000F71F2" w:rsidRPr="000F71F2" w:rsidRDefault="007672B1" w:rsidP="000F71F2">
      <w:pPr>
        <w:spacing w:line="360" w:lineRule="auto"/>
        <w:jc w:val="both"/>
      </w:pPr>
      <w:r>
        <w:t>This module enable</w:t>
      </w:r>
      <w:r w:rsidR="00910DC5">
        <w:t>s</w:t>
      </w:r>
      <w:r>
        <w:t xml:space="preserve"> users to add a new report, view a report, search a report, mute their report, unmute their report and finally provide </w:t>
      </w:r>
      <w:r w:rsidR="000D1C96">
        <w:t>feedback through chat</w:t>
      </w:r>
      <w:r>
        <w:t xml:space="preserve"> on a lost or stolen item.</w:t>
      </w:r>
    </w:p>
    <w:p w14:paraId="13099625" w14:textId="71D1C77B" w:rsidR="000F71F2" w:rsidRDefault="00C9712B">
      <w:pPr>
        <w:spacing w:before="0"/>
      </w:pPr>
      <w:r>
        <w:br w:type="page"/>
      </w:r>
    </w:p>
    <w:p w14:paraId="2C93FDC5" w14:textId="7506D202" w:rsidR="00EC1F64" w:rsidRPr="00EC1F64" w:rsidRDefault="000F71F2" w:rsidP="00EC1F64">
      <w:pPr>
        <w:pStyle w:val="Heading1"/>
      </w:pPr>
      <w:bookmarkStart w:id="84" w:name="_Toc94466779"/>
      <w:r>
        <w:lastRenderedPageBreak/>
        <w:t>System Analysis and Design Description</w:t>
      </w:r>
      <w:bookmarkEnd w:id="84"/>
    </w:p>
    <w:p w14:paraId="29388C30" w14:textId="36486975" w:rsidR="00EC1F64" w:rsidRDefault="00EC1F64" w:rsidP="00EC1F64">
      <w:pPr>
        <w:pStyle w:val="Heading2"/>
      </w:pPr>
      <w:bookmarkStart w:id="85" w:name="_Toc94466780"/>
      <w:r>
        <w:t>Introduction</w:t>
      </w:r>
      <w:bookmarkEnd w:id="85"/>
    </w:p>
    <w:p w14:paraId="74BD47B8" w14:textId="77777777" w:rsidR="003C19FA" w:rsidRPr="003C19FA" w:rsidRDefault="003C19FA" w:rsidP="003C19FA">
      <w:pPr>
        <w:shd w:val="clear" w:color="auto" w:fill="FFFFFF"/>
        <w:spacing w:before="0" w:after="0" w:line="0" w:lineRule="auto"/>
        <w:rPr>
          <w:rFonts w:ascii="ff1" w:eastAsia="Times New Roman" w:hAnsi="ff1" w:cs="Times New Roman"/>
          <w:color w:val="000000"/>
          <w:sz w:val="84"/>
          <w:szCs w:val="84"/>
          <w:lang w:val="en-KE" w:eastAsia="en-KE"/>
        </w:rPr>
      </w:pPr>
      <w:r w:rsidRPr="003C19FA">
        <w:rPr>
          <w:rFonts w:ascii="ff1" w:eastAsia="Times New Roman" w:hAnsi="ff1" w:cs="Times New Roman"/>
          <w:color w:val="000000"/>
          <w:sz w:val="84"/>
          <w:szCs w:val="84"/>
          <w:lang w:val="en-KE" w:eastAsia="en-KE"/>
        </w:rPr>
        <w:t>System analysis is the process of gathering and interpreting facts, diagnosing</w:t>
      </w:r>
    </w:p>
    <w:p w14:paraId="1C7543D3" w14:textId="77777777" w:rsidR="003C19FA" w:rsidRPr="003C19FA" w:rsidRDefault="003C19FA" w:rsidP="003C19FA">
      <w:pPr>
        <w:shd w:val="clear" w:color="auto" w:fill="FFFFFF"/>
        <w:spacing w:before="0" w:after="0" w:line="0" w:lineRule="auto"/>
        <w:rPr>
          <w:rFonts w:ascii="ff1" w:eastAsia="Times New Roman" w:hAnsi="ff1" w:cs="Times New Roman"/>
          <w:color w:val="000000"/>
          <w:sz w:val="84"/>
          <w:szCs w:val="84"/>
          <w:lang w:val="en-KE" w:eastAsia="en-KE"/>
        </w:rPr>
      </w:pPr>
      <w:r w:rsidRPr="003C19FA">
        <w:rPr>
          <w:rFonts w:ascii="ff1" w:eastAsia="Times New Roman" w:hAnsi="ff1" w:cs="Times New Roman"/>
          <w:color w:val="000000"/>
          <w:sz w:val="84"/>
          <w:szCs w:val="84"/>
          <w:lang w:val="en-KE" w:eastAsia="en-KE"/>
        </w:rPr>
        <w:t xml:space="preserve">problem and the information to recommend improvement on the system. The </w:t>
      </w:r>
    </w:p>
    <w:p w14:paraId="59B7B15E" w14:textId="77777777" w:rsidR="003C19FA" w:rsidRPr="003C19FA" w:rsidRDefault="003C19FA" w:rsidP="003C19FA">
      <w:pPr>
        <w:shd w:val="clear" w:color="auto" w:fill="FFFFFF"/>
        <w:spacing w:before="0" w:after="0" w:line="0" w:lineRule="auto"/>
        <w:rPr>
          <w:rFonts w:ascii="ff1" w:eastAsia="Times New Roman" w:hAnsi="ff1" w:cs="Times New Roman"/>
          <w:color w:val="000000"/>
          <w:sz w:val="84"/>
          <w:szCs w:val="84"/>
          <w:lang w:val="en-KE" w:eastAsia="en-KE"/>
        </w:rPr>
      </w:pPr>
      <w:r w:rsidRPr="003C19FA">
        <w:rPr>
          <w:rFonts w:ascii="ff1" w:eastAsia="Times New Roman" w:hAnsi="ff1" w:cs="Times New Roman"/>
          <w:color w:val="000000"/>
          <w:sz w:val="84"/>
          <w:szCs w:val="84"/>
          <w:lang w:val="en-KE" w:eastAsia="en-KE"/>
        </w:rPr>
        <w:t>system analyst play the role of the interrogator and the dwells deep into working of</w:t>
      </w:r>
    </w:p>
    <w:p w14:paraId="771C5A6E" w14:textId="77777777" w:rsidR="003C19FA" w:rsidRPr="003C19FA" w:rsidRDefault="003C19FA" w:rsidP="003C19FA">
      <w:pPr>
        <w:shd w:val="clear" w:color="auto" w:fill="FFFFFF"/>
        <w:spacing w:before="0" w:after="0" w:line="0" w:lineRule="auto"/>
        <w:rPr>
          <w:rFonts w:ascii="ff1" w:eastAsia="Times New Roman" w:hAnsi="ff1" w:cs="Times New Roman"/>
          <w:color w:val="000000"/>
          <w:sz w:val="84"/>
          <w:szCs w:val="84"/>
          <w:lang w:val="en-KE" w:eastAsia="en-KE"/>
        </w:rPr>
      </w:pPr>
      <w:r w:rsidRPr="003C19FA">
        <w:rPr>
          <w:rFonts w:ascii="ff1" w:eastAsia="Times New Roman" w:hAnsi="ff1" w:cs="Times New Roman"/>
          <w:color w:val="000000"/>
          <w:sz w:val="84"/>
          <w:szCs w:val="84"/>
          <w:lang w:val="en-KE" w:eastAsia="en-KE"/>
        </w:rPr>
        <w:t>the present system identified. The output form the system are   traced to the various</w:t>
      </w:r>
    </w:p>
    <w:p w14:paraId="15C634C3" w14:textId="77777777" w:rsidR="003C19FA" w:rsidRPr="003C19FA" w:rsidRDefault="003C19FA" w:rsidP="003C19FA">
      <w:pPr>
        <w:shd w:val="clear" w:color="auto" w:fill="FFFFFF"/>
        <w:spacing w:before="0" w:after="0" w:line="0" w:lineRule="auto"/>
        <w:rPr>
          <w:rFonts w:ascii="ff1" w:eastAsia="Times New Roman" w:hAnsi="ff1" w:cs="Times New Roman"/>
          <w:color w:val="000000"/>
          <w:sz w:val="84"/>
          <w:szCs w:val="84"/>
          <w:lang w:val="en-KE" w:eastAsia="en-KE"/>
        </w:rPr>
      </w:pPr>
      <w:r w:rsidRPr="003C19FA">
        <w:rPr>
          <w:rFonts w:ascii="ff1" w:eastAsia="Times New Roman" w:hAnsi="ff1" w:cs="Times New Roman"/>
          <w:color w:val="000000"/>
          <w:sz w:val="84"/>
          <w:szCs w:val="84"/>
          <w:lang w:val="en-KE" w:eastAsia="en-KE"/>
        </w:rPr>
        <w:t>proces</w:t>
      </w:r>
    </w:p>
    <w:p w14:paraId="13C555CB" w14:textId="77777777" w:rsidR="003C19FA" w:rsidRPr="003C19FA" w:rsidRDefault="003C19FA" w:rsidP="003C19FA">
      <w:pPr>
        <w:shd w:val="clear" w:color="auto" w:fill="FFFFFF"/>
        <w:spacing w:before="0" w:after="0" w:line="0" w:lineRule="auto"/>
        <w:rPr>
          <w:rFonts w:ascii="ff1" w:eastAsia="Times New Roman" w:hAnsi="ff1" w:cs="Times New Roman"/>
          <w:color w:val="000000"/>
          <w:sz w:val="84"/>
          <w:szCs w:val="84"/>
          <w:lang w:val="en-KE" w:eastAsia="en-KE"/>
        </w:rPr>
      </w:pPr>
      <w:r w:rsidRPr="003C19FA">
        <w:rPr>
          <w:rFonts w:ascii="ff1" w:eastAsia="Times New Roman" w:hAnsi="ff1" w:cs="Times New Roman"/>
          <w:color w:val="000000"/>
          <w:sz w:val="84"/>
          <w:szCs w:val="84"/>
          <w:lang w:val="en-KE" w:eastAsia="en-KE"/>
        </w:rPr>
        <w:t>System analysis is the process of gathering and interpreting facts, diagnosing</w:t>
      </w:r>
    </w:p>
    <w:p w14:paraId="1478FE20" w14:textId="77777777" w:rsidR="003C19FA" w:rsidRPr="003C19FA" w:rsidRDefault="003C19FA" w:rsidP="003C19FA">
      <w:pPr>
        <w:shd w:val="clear" w:color="auto" w:fill="FFFFFF"/>
        <w:spacing w:before="0" w:after="0" w:line="0" w:lineRule="auto"/>
        <w:rPr>
          <w:rFonts w:ascii="ff1" w:eastAsia="Times New Roman" w:hAnsi="ff1" w:cs="Times New Roman"/>
          <w:color w:val="000000"/>
          <w:sz w:val="84"/>
          <w:szCs w:val="84"/>
          <w:lang w:val="en-KE" w:eastAsia="en-KE"/>
        </w:rPr>
      </w:pPr>
      <w:r w:rsidRPr="003C19FA">
        <w:rPr>
          <w:rFonts w:ascii="ff1" w:eastAsia="Times New Roman" w:hAnsi="ff1" w:cs="Times New Roman"/>
          <w:color w:val="000000"/>
          <w:sz w:val="84"/>
          <w:szCs w:val="84"/>
          <w:lang w:val="en-KE" w:eastAsia="en-KE"/>
        </w:rPr>
        <w:t xml:space="preserve">problem and the information to recommend improvement on the system. The </w:t>
      </w:r>
    </w:p>
    <w:p w14:paraId="00B9E001" w14:textId="77777777" w:rsidR="003C19FA" w:rsidRPr="003C19FA" w:rsidRDefault="003C19FA" w:rsidP="003C19FA">
      <w:pPr>
        <w:shd w:val="clear" w:color="auto" w:fill="FFFFFF"/>
        <w:spacing w:before="0" w:after="0" w:line="0" w:lineRule="auto"/>
        <w:rPr>
          <w:rFonts w:ascii="ff1" w:eastAsia="Times New Roman" w:hAnsi="ff1" w:cs="Times New Roman"/>
          <w:color w:val="000000"/>
          <w:sz w:val="84"/>
          <w:szCs w:val="84"/>
          <w:lang w:val="en-KE" w:eastAsia="en-KE"/>
        </w:rPr>
      </w:pPr>
      <w:r w:rsidRPr="003C19FA">
        <w:rPr>
          <w:rFonts w:ascii="ff1" w:eastAsia="Times New Roman" w:hAnsi="ff1" w:cs="Times New Roman"/>
          <w:color w:val="000000"/>
          <w:sz w:val="84"/>
          <w:szCs w:val="84"/>
          <w:lang w:val="en-KE" w:eastAsia="en-KE"/>
        </w:rPr>
        <w:t>system analyst play the role of the interrogator and the dwells deep into working of</w:t>
      </w:r>
    </w:p>
    <w:p w14:paraId="75D339B0" w14:textId="77777777" w:rsidR="003C19FA" w:rsidRPr="003C19FA" w:rsidRDefault="003C19FA" w:rsidP="003C19FA">
      <w:pPr>
        <w:shd w:val="clear" w:color="auto" w:fill="FFFFFF"/>
        <w:spacing w:before="0" w:after="0" w:line="0" w:lineRule="auto"/>
        <w:rPr>
          <w:rFonts w:ascii="ff1" w:eastAsia="Times New Roman" w:hAnsi="ff1" w:cs="Times New Roman"/>
          <w:color w:val="000000"/>
          <w:sz w:val="84"/>
          <w:szCs w:val="84"/>
          <w:lang w:val="en-KE" w:eastAsia="en-KE"/>
        </w:rPr>
      </w:pPr>
      <w:r w:rsidRPr="003C19FA">
        <w:rPr>
          <w:rFonts w:ascii="ff1" w:eastAsia="Times New Roman" w:hAnsi="ff1" w:cs="Times New Roman"/>
          <w:color w:val="000000"/>
          <w:sz w:val="84"/>
          <w:szCs w:val="84"/>
          <w:lang w:val="en-KE" w:eastAsia="en-KE"/>
        </w:rPr>
        <w:t>the present system identified. The output form the system are   traced to the various</w:t>
      </w:r>
    </w:p>
    <w:p w14:paraId="4358FF0A" w14:textId="77777777" w:rsidR="003C19FA" w:rsidRPr="003C19FA" w:rsidRDefault="003C19FA" w:rsidP="003C19FA">
      <w:pPr>
        <w:shd w:val="clear" w:color="auto" w:fill="FFFFFF"/>
        <w:spacing w:before="0" w:after="0" w:line="0" w:lineRule="auto"/>
        <w:rPr>
          <w:rFonts w:ascii="ff1" w:eastAsia="Times New Roman" w:hAnsi="ff1" w:cs="Times New Roman"/>
          <w:color w:val="000000"/>
          <w:sz w:val="84"/>
          <w:szCs w:val="84"/>
          <w:lang w:val="en-KE" w:eastAsia="en-KE"/>
        </w:rPr>
      </w:pPr>
      <w:r w:rsidRPr="003C19FA">
        <w:rPr>
          <w:rFonts w:ascii="ff1" w:eastAsia="Times New Roman" w:hAnsi="ff1" w:cs="Times New Roman"/>
          <w:color w:val="000000"/>
          <w:sz w:val="84"/>
          <w:szCs w:val="84"/>
          <w:lang w:val="en-KE" w:eastAsia="en-KE"/>
        </w:rPr>
        <w:t>proces</w:t>
      </w:r>
    </w:p>
    <w:p w14:paraId="130290C9" w14:textId="20623379" w:rsidR="00011895" w:rsidRPr="00011895" w:rsidRDefault="003C19FA" w:rsidP="005D0144">
      <w:pPr>
        <w:spacing w:line="360" w:lineRule="auto"/>
        <w:jc w:val="both"/>
      </w:pPr>
      <w:r w:rsidRPr="003C19FA">
        <w:t>System analysis is the process of gathering and interpreting facts, diagnosing</w:t>
      </w:r>
      <w:r>
        <w:t xml:space="preserve"> </w:t>
      </w:r>
      <w:r w:rsidRPr="003C19FA">
        <w:t>problem and the information to recommend improvement on the system. The system analyst plays the role of the interrogator and the dwells deep into working of</w:t>
      </w:r>
      <w:r>
        <w:t xml:space="preserve"> </w:t>
      </w:r>
      <w:r w:rsidRPr="003C19FA">
        <w:t>the present system identified. The output forms the system are traced to the various</w:t>
      </w:r>
      <w:r>
        <w:t xml:space="preserve"> </w:t>
      </w:r>
      <w:r w:rsidRPr="003C19FA">
        <w:t>proces</w:t>
      </w:r>
      <w:r>
        <w:t>s.</w:t>
      </w:r>
      <w:sdt>
        <w:sdtPr>
          <w:id w:val="-1397274522"/>
          <w:citation/>
        </w:sdtPr>
        <w:sdtEndPr/>
        <w:sdtContent>
          <w:r>
            <w:fldChar w:fldCharType="begin"/>
          </w:r>
          <w:r>
            <w:instrText xml:space="preserve"> CITATION wec20 \l 1033 </w:instrText>
          </w:r>
          <w:r>
            <w:fldChar w:fldCharType="separate"/>
          </w:r>
          <w:r w:rsidR="00C55F9B">
            <w:rPr>
              <w:noProof/>
            </w:rPr>
            <w:t xml:space="preserve"> (wecomputing, 2020)</w:t>
          </w:r>
          <w:r>
            <w:fldChar w:fldCharType="end"/>
          </w:r>
        </w:sdtContent>
      </w:sdt>
    </w:p>
    <w:p w14:paraId="23FF43F3" w14:textId="6584E535" w:rsidR="00EC1F64" w:rsidRDefault="00EC1F64" w:rsidP="00011895">
      <w:pPr>
        <w:pStyle w:val="Heading2"/>
      </w:pPr>
      <w:bookmarkStart w:id="86" w:name="_Toc94466781"/>
      <w:r>
        <w:t>Requirements Gathering</w:t>
      </w:r>
      <w:bookmarkEnd w:id="86"/>
    </w:p>
    <w:p w14:paraId="75645C08" w14:textId="77777777" w:rsidR="005D0144" w:rsidRDefault="005D0144" w:rsidP="005D0144">
      <w:pPr>
        <w:spacing w:line="360" w:lineRule="auto"/>
        <w:jc w:val="both"/>
        <w:rPr>
          <w:rFonts w:cs="Times New Roman"/>
          <w:szCs w:val="24"/>
          <w:lang w:val="en-GB"/>
        </w:rPr>
      </w:pPr>
      <w:r>
        <w:rPr>
          <w:rFonts w:cs="Times New Roman"/>
          <w:szCs w:val="24"/>
          <w:lang w:val="en-GB"/>
        </w:rPr>
        <w:t>Below are the tools that were used to carry out the research.</w:t>
      </w:r>
    </w:p>
    <w:p w14:paraId="46A07534" w14:textId="77777777" w:rsidR="005D0144" w:rsidRDefault="005D0144" w:rsidP="005D0144">
      <w:pPr>
        <w:pStyle w:val="Heading3"/>
        <w:rPr>
          <w:lang w:val="en-GB"/>
        </w:rPr>
      </w:pPr>
      <w:bookmarkStart w:id="87" w:name="_Toc94466782"/>
      <w:r>
        <w:rPr>
          <w:lang w:val="en-GB"/>
        </w:rPr>
        <w:t>Data collection</w:t>
      </w:r>
      <w:bookmarkEnd w:id="87"/>
    </w:p>
    <w:p w14:paraId="14BD1F24" w14:textId="0C8D56DB" w:rsidR="005D0144" w:rsidRDefault="005D0144" w:rsidP="005D0144">
      <w:pPr>
        <w:spacing w:line="360" w:lineRule="auto"/>
        <w:jc w:val="both"/>
        <w:rPr>
          <w:rFonts w:cs="Times New Roman"/>
          <w:szCs w:val="24"/>
          <w:lang w:val="en-GB"/>
        </w:rPr>
      </w:pPr>
      <w:r>
        <w:rPr>
          <w:rFonts w:cs="Times New Roman"/>
          <w:szCs w:val="24"/>
          <w:lang w:val="en-GB"/>
        </w:rPr>
        <w:t>This is mixed methods research where both qualitative and quantitative methods of data collection are used to study the variables related to the system. Given this focus, literature reviews, questionnaires and interviews were used in the collection of data. According to Van der Merwe (1996:290), in theoretical studies the researcher produces his/her evidence to support arguments from existing facts or information.</w:t>
      </w:r>
    </w:p>
    <w:p w14:paraId="366053FD" w14:textId="77777777" w:rsidR="005D0144" w:rsidRDefault="005D0144" w:rsidP="005D0144">
      <w:pPr>
        <w:pStyle w:val="Heading3"/>
        <w:rPr>
          <w:lang w:val="en-GB"/>
        </w:rPr>
      </w:pPr>
      <w:bookmarkStart w:id="88" w:name="_Toc94466783"/>
      <w:r>
        <w:rPr>
          <w:lang w:val="en-GB"/>
        </w:rPr>
        <w:t>Literature review</w:t>
      </w:r>
      <w:bookmarkEnd w:id="88"/>
    </w:p>
    <w:p w14:paraId="2882D552" w14:textId="4847DD97" w:rsidR="005D0144" w:rsidRDefault="005D0144" w:rsidP="005D0144">
      <w:pPr>
        <w:spacing w:line="360" w:lineRule="auto"/>
        <w:jc w:val="both"/>
        <w:rPr>
          <w:rFonts w:cs="Times New Roman"/>
          <w:szCs w:val="24"/>
          <w:lang w:val="en-GB"/>
        </w:rPr>
      </w:pPr>
      <w:r>
        <w:rPr>
          <w:rFonts w:cs="Times New Roman"/>
          <w:szCs w:val="24"/>
          <w:lang w:val="en-GB"/>
        </w:rPr>
        <w:t>This study focuses on online platforms that have been developed to modernize travelling procedures. For this purpose, an extensive and relevant literature review was conducted to provide a theoretical foundation for the research project. The literature review provided scientific explanations for the research questions that enabled the verification of the researcher’s findings and to compare with other scholars in the field.</w:t>
      </w:r>
      <w:sdt>
        <w:sdtPr>
          <w:rPr>
            <w:rFonts w:cs="Times New Roman"/>
            <w:szCs w:val="24"/>
            <w:lang w:val="en-GB"/>
          </w:rPr>
          <w:id w:val="1198816485"/>
          <w:citation/>
        </w:sdtPr>
        <w:sdtEndPr/>
        <w:sdtContent>
          <w:r w:rsidR="00837E39">
            <w:rPr>
              <w:rFonts w:cs="Times New Roman"/>
              <w:szCs w:val="24"/>
              <w:lang w:val="en-GB"/>
            </w:rPr>
            <w:fldChar w:fldCharType="begin"/>
          </w:r>
          <w:r w:rsidR="00837E39">
            <w:rPr>
              <w:rFonts w:cs="Times New Roman"/>
              <w:szCs w:val="24"/>
            </w:rPr>
            <w:instrText xml:space="preserve"> CITATION sag06 \l 1033 </w:instrText>
          </w:r>
          <w:r w:rsidR="00837E39">
            <w:rPr>
              <w:rFonts w:cs="Times New Roman"/>
              <w:szCs w:val="24"/>
              <w:lang w:val="en-GB"/>
            </w:rPr>
            <w:fldChar w:fldCharType="separate"/>
          </w:r>
          <w:r w:rsidR="00C55F9B">
            <w:rPr>
              <w:rFonts w:cs="Times New Roman"/>
              <w:noProof/>
              <w:szCs w:val="24"/>
            </w:rPr>
            <w:t xml:space="preserve"> </w:t>
          </w:r>
          <w:r w:rsidR="00C55F9B" w:rsidRPr="00C55F9B">
            <w:rPr>
              <w:rFonts w:cs="Times New Roman"/>
              <w:noProof/>
              <w:szCs w:val="24"/>
            </w:rPr>
            <w:t>(sagepub, 2006)</w:t>
          </w:r>
          <w:r w:rsidR="00837E39">
            <w:rPr>
              <w:rFonts w:cs="Times New Roman"/>
              <w:szCs w:val="24"/>
              <w:lang w:val="en-GB"/>
            </w:rPr>
            <w:fldChar w:fldCharType="end"/>
          </w:r>
        </w:sdtContent>
      </w:sdt>
    </w:p>
    <w:p w14:paraId="3E3E7E69" w14:textId="77777777" w:rsidR="005D0144" w:rsidRDefault="005D0144" w:rsidP="005D0144">
      <w:pPr>
        <w:pStyle w:val="Heading3"/>
        <w:rPr>
          <w:lang w:val="en-GB"/>
        </w:rPr>
      </w:pPr>
      <w:bookmarkStart w:id="89" w:name="_Toc94466784"/>
      <w:r>
        <w:rPr>
          <w:lang w:val="en-GB"/>
        </w:rPr>
        <w:t>Questionnaires</w:t>
      </w:r>
      <w:bookmarkEnd w:id="89"/>
    </w:p>
    <w:p w14:paraId="7E8450E4" w14:textId="77777777" w:rsidR="005D0144" w:rsidRDefault="005D0144" w:rsidP="005D0144">
      <w:pPr>
        <w:spacing w:line="360" w:lineRule="auto"/>
        <w:jc w:val="both"/>
        <w:rPr>
          <w:rFonts w:cs="Times New Roman"/>
          <w:szCs w:val="24"/>
          <w:lang w:val="en-GB"/>
        </w:rPr>
      </w:pPr>
      <w:r>
        <w:rPr>
          <w:rFonts w:cs="Times New Roman"/>
          <w:szCs w:val="24"/>
          <w:lang w:val="en-GB"/>
        </w:rPr>
        <w:t>A questionnaire is a form containing a set of questions, especially addressed to a statistically significant number of subjects, and is a way of gathering information for a survey. It is used to collect statistical information or opinions about people. The Oxford Advanced Learner’s Dictionary (1997:952) defines a questionnaire as a written or printed list of questions to be answered by a number of people, especially as part of a survey. For the purpose of this study, the questionnaire formed the second data collection method. For the purpose of this research a set of open and close ended questions were drafted for the purpose of getting feedback from respondents.</w:t>
      </w:r>
    </w:p>
    <w:p w14:paraId="3520375C" w14:textId="77777777" w:rsidR="005D0144" w:rsidRDefault="005D0144" w:rsidP="005D0144">
      <w:pPr>
        <w:pStyle w:val="Heading3"/>
        <w:rPr>
          <w:lang w:val="en-GB"/>
        </w:rPr>
      </w:pPr>
      <w:bookmarkStart w:id="90" w:name="_Toc94466785"/>
      <w:r>
        <w:rPr>
          <w:lang w:val="en-GB"/>
        </w:rPr>
        <w:lastRenderedPageBreak/>
        <w:t>Interviews</w:t>
      </w:r>
      <w:bookmarkEnd w:id="90"/>
    </w:p>
    <w:p w14:paraId="2FF89A11" w14:textId="77777777" w:rsidR="005D0144" w:rsidRDefault="005D0144" w:rsidP="005D0144">
      <w:pPr>
        <w:spacing w:line="360" w:lineRule="auto"/>
        <w:jc w:val="both"/>
        <w:rPr>
          <w:rFonts w:cs="Times New Roman"/>
          <w:szCs w:val="24"/>
          <w:lang w:val="en-GB"/>
        </w:rPr>
      </w:pPr>
      <w:r>
        <w:rPr>
          <w:rFonts w:cs="Times New Roman"/>
          <w:szCs w:val="24"/>
          <w:lang w:val="en-GB"/>
        </w:rPr>
        <w:t xml:space="preserve">Seale, </w:t>
      </w:r>
      <w:proofErr w:type="spellStart"/>
      <w:r>
        <w:rPr>
          <w:rFonts w:cs="Times New Roman"/>
          <w:szCs w:val="24"/>
          <w:lang w:val="en-GB"/>
        </w:rPr>
        <w:t>Giampetro</w:t>
      </w:r>
      <w:proofErr w:type="spellEnd"/>
      <w:r>
        <w:rPr>
          <w:rFonts w:cs="Times New Roman"/>
          <w:szCs w:val="24"/>
          <w:lang w:val="en-GB"/>
        </w:rPr>
        <w:t xml:space="preserve">, </w:t>
      </w:r>
      <w:proofErr w:type="spellStart"/>
      <w:r>
        <w:rPr>
          <w:rFonts w:cs="Times New Roman"/>
          <w:szCs w:val="24"/>
          <w:lang w:val="en-GB"/>
        </w:rPr>
        <w:t>Gubrium</w:t>
      </w:r>
      <w:proofErr w:type="spellEnd"/>
      <w:r>
        <w:rPr>
          <w:rFonts w:cs="Times New Roman"/>
          <w:szCs w:val="24"/>
          <w:lang w:val="en-GB"/>
        </w:rPr>
        <w:t xml:space="preserve"> and Silverman (2004) define an interview as a social encounter where speakers collaborate in producing retrospective and prospective accounts or versions of their past or future actions, experiences, feelings and thoughts. Two types of interviews were used in this study, namely focus group interviews and structured interviews.</w:t>
      </w:r>
    </w:p>
    <w:p w14:paraId="6F3B4940" w14:textId="77777777" w:rsidR="005D0144" w:rsidRDefault="005D0144" w:rsidP="005D0144">
      <w:pPr>
        <w:pStyle w:val="Heading3"/>
        <w:rPr>
          <w:lang w:val="en-GB"/>
        </w:rPr>
      </w:pPr>
      <w:bookmarkStart w:id="91" w:name="_Toc94466786"/>
      <w:r>
        <w:rPr>
          <w:lang w:val="en-GB"/>
        </w:rPr>
        <w:t>Focus Group Interviews</w:t>
      </w:r>
      <w:bookmarkEnd w:id="91"/>
      <w:r>
        <w:rPr>
          <w:lang w:val="en-GB"/>
        </w:rPr>
        <w:t xml:space="preserve"> </w:t>
      </w:r>
    </w:p>
    <w:p w14:paraId="50761C9A" w14:textId="1C497A70" w:rsidR="005D0144" w:rsidRDefault="005D0144" w:rsidP="005D0144">
      <w:pPr>
        <w:spacing w:line="360" w:lineRule="auto"/>
        <w:jc w:val="both"/>
        <w:rPr>
          <w:rFonts w:cs="Times New Roman"/>
          <w:szCs w:val="24"/>
          <w:lang w:val="en-GB"/>
        </w:rPr>
      </w:pPr>
      <w:r>
        <w:rPr>
          <w:rFonts w:cs="Times New Roman"/>
          <w:szCs w:val="24"/>
          <w:lang w:val="en-GB"/>
        </w:rPr>
        <w:t>Focus group interviews were conducted first, followed by the one-on-one interviews. The purpose of this exercise was to assist the researcher in formulating relevant questions for the one-on-one interviews.</w:t>
      </w:r>
      <w:sdt>
        <w:sdtPr>
          <w:rPr>
            <w:rFonts w:cs="Times New Roman"/>
            <w:szCs w:val="24"/>
            <w:lang w:val="en-GB"/>
          </w:rPr>
          <w:id w:val="486753722"/>
          <w:citation/>
        </w:sdtPr>
        <w:sdtEndPr/>
        <w:sdtContent>
          <w:r w:rsidR="00837E39">
            <w:rPr>
              <w:rFonts w:cs="Times New Roman"/>
              <w:szCs w:val="24"/>
              <w:lang w:val="en-GB"/>
            </w:rPr>
            <w:fldChar w:fldCharType="begin"/>
          </w:r>
          <w:r w:rsidR="00837E39">
            <w:rPr>
              <w:rFonts w:cs="Times New Roman"/>
              <w:szCs w:val="24"/>
            </w:rPr>
            <w:instrText xml:space="preserve"> CITATION sta20 \l 1033 </w:instrText>
          </w:r>
          <w:r w:rsidR="00837E39">
            <w:rPr>
              <w:rFonts w:cs="Times New Roman"/>
              <w:szCs w:val="24"/>
              <w:lang w:val="en-GB"/>
            </w:rPr>
            <w:fldChar w:fldCharType="separate"/>
          </w:r>
          <w:r w:rsidR="00C55F9B">
            <w:rPr>
              <w:rFonts w:cs="Times New Roman"/>
              <w:noProof/>
              <w:szCs w:val="24"/>
            </w:rPr>
            <w:t xml:space="preserve"> </w:t>
          </w:r>
          <w:r w:rsidR="00C55F9B" w:rsidRPr="00C55F9B">
            <w:rPr>
              <w:rFonts w:cs="Times New Roman"/>
              <w:noProof/>
              <w:szCs w:val="24"/>
            </w:rPr>
            <w:t>(statisticssolutions, 2020)</w:t>
          </w:r>
          <w:r w:rsidR="00837E39">
            <w:rPr>
              <w:rFonts w:cs="Times New Roman"/>
              <w:szCs w:val="24"/>
              <w:lang w:val="en-GB"/>
            </w:rPr>
            <w:fldChar w:fldCharType="end"/>
          </w:r>
        </w:sdtContent>
      </w:sdt>
    </w:p>
    <w:p w14:paraId="5E341FA1" w14:textId="77777777" w:rsidR="005D0144" w:rsidRDefault="005D0144" w:rsidP="005D0144">
      <w:pPr>
        <w:pStyle w:val="Heading3"/>
        <w:rPr>
          <w:lang w:val="en-GB"/>
        </w:rPr>
      </w:pPr>
      <w:bookmarkStart w:id="92" w:name="_Toc94466787"/>
      <w:r>
        <w:rPr>
          <w:lang w:val="en-GB"/>
        </w:rPr>
        <w:t>Structured Interviews</w:t>
      </w:r>
      <w:bookmarkEnd w:id="92"/>
    </w:p>
    <w:p w14:paraId="365A0396" w14:textId="78B6976E" w:rsidR="00011895" w:rsidRPr="00837E39" w:rsidRDefault="005D0144" w:rsidP="00837E39">
      <w:pPr>
        <w:spacing w:line="360" w:lineRule="auto"/>
        <w:jc w:val="both"/>
        <w:rPr>
          <w:rFonts w:cs="Times New Roman"/>
          <w:szCs w:val="24"/>
          <w:lang w:val="en-GB"/>
        </w:rPr>
      </w:pPr>
      <w:r>
        <w:rPr>
          <w:rFonts w:cs="Times New Roman"/>
          <w:szCs w:val="24"/>
          <w:lang w:val="en-GB"/>
        </w:rPr>
        <w:t xml:space="preserve">Structured interviews were conducted with </w:t>
      </w:r>
      <w:r w:rsidR="00FD27BB">
        <w:rPr>
          <w:rFonts w:cs="Times New Roman"/>
          <w:szCs w:val="24"/>
          <w:lang w:val="en-GB"/>
        </w:rPr>
        <w:t>affected users who were</w:t>
      </w:r>
      <w:r>
        <w:rPr>
          <w:rFonts w:cs="Times New Roman"/>
          <w:szCs w:val="24"/>
          <w:lang w:val="en-GB"/>
        </w:rPr>
        <w:t xml:space="preserve"> conveniently </w:t>
      </w:r>
      <w:r w:rsidR="00FD27BB">
        <w:rPr>
          <w:rFonts w:cs="Times New Roman"/>
          <w:szCs w:val="24"/>
          <w:lang w:val="en-GB"/>
        </w:rPr>
        <w:t>sampled,</w:t>
      </w:r>
      <w:r>
        <w:rPr>
          <w:rFonts w:cs="Times New Roman"/>
          <w:szCs w:val="24"/>
          <w:lang w:val="en-GB"/>
        </w:rPr>
        <w:t xml:space="preserve"> and their responses were recorded with their permission. This induced first-hand information from the </w:t>
      </w:r>
      <w:r w:rsidR="00FD27BB">
        <w:rPr>
          <w:rFonts w:cs="Times New Roman"/>
          <w:szCs w:val="24"/>
          <w:lang w:val="en-GB"/>
        </w:rPr>
        <w:t>interviewed</w:t>
      </w:r>
      <w:r>
        <w:rPr>
          <w:rFonts w:cs="Times New Roman"/>
          <w:szCs w:val="24"/>
          <w:lang w:val="en-GB"/>
        </w:rPr>
        <w:t xml:space="preserve"> with regard to their experiences, challenges, technical issues and opinions. An interview schedule was compiled in which the interview questions were outlined. The questions were mostly open ended, making it possible for the interviewer to add new questions during the interviewing process, depending on the responses of the participants.</w:t>
      </w:r>
    </w:p>
    <w:p w14:paraId="549BC6E2" w14:textId="240E49A3" w:rsidR="00EC1F64" w:rsidRDefault="00EC1F64" w:rsidP="00011895">
      <w:pPr>
        <w:pStyle w:val="Heading2"/>
      </w:pPr>
      <w:bookmarkStart w:id="93" w:name="_Toc94466788"/>
      <w:r>
        <w:t>System Requirements</w:t>
      </w:r>
      <w:bookmarkEnd w:id="93"/>
    </w:p>
    <w:p w14:paraId="532BB281" w14:textId="685A7873" w:rsidR="00C6642B" w:rsidRDefault="00C6642B" w:rsidP="00C6642B">
      <w:pPr>
        <w:spacing w:line="360" w:lineRule="auto"/>
        <w:jc w:val="both"/>
        <w:rPr>
          <w:color w:val="000000"/>
          <w:szCs w:val="24"/>
          <w:shd w:val="clear" w:color="auto" w:fill="FFFFFF"/>
        </w:rPr>
      </w:pPr>
      <w:r w:rsidRPr="00C6642B">
        <w:rPr>
          <w:color w:val="000000"/>
          <w:szCs w:val="24"/>
          <w:shd w:val="clear" w:color="auto" w:fill="FFFFFF"/>
        </w:rPr>
        <w:t xml:space="preserve">System requirements is a statement that identifies the functionality that is needed by a system in order to satisfy the customer’s requirements. System requirements are a broad and also narrow subject that could be implemented to many items. Whether discussing the system requirements for certain computers, software, or the business processes from a broad view point. Also, taking it down to the exact hardware or coding that runs the software. System requirements are the most effective way of meeting the user needs and reducing the cost of implementation. System requirements could cause a company to save a lot of money and time, and also can cause a company to waste money and time. They are the first and foremost important part of any project, because if the system requirements are not fulfilled, </w:t>
      </w:r>
      <w:r w:rsidR="008343D8" w:rsidRPr="00C6642B">
        <w:rPr>
          <w:color w:val="000000"/>
          <w:szCs w:val="24"/>
          <w:shd w:val="clear" w:color="auto" w:fill="FFFFFF"/>
        </w:rPr>
        <w:t>then</w:t>
      </w:r>
      <w:r w:rsidRPr="00C6642B">
        <w:rPr>
          <w:color w:val="000000"/>
          <w:szCs w:val="24"/>
          <w:shd w:val="clear" w:color="auto" w:fill="FFFFFF"/>
        </w:rPr>
        <w:t xml:space="preserve"> the project is not complete.</w:t>
      </w:r>
      <w:sdt>
        <w:sdtPr>
          <w:rPr>
            <w:color w:val="000000"/>
            <w:szCs w:val="24"/>
            <w:shd w:val="clear" w:color="auto" w:fill="FFFFFF"/>
          </w:rPr>
          <w:id w:val="871580094"/>
          <w:citation/>
        </w:sdtPr>
        <w:sdtEndPr/>
        <w:sdtContent>
          <w:r>
            <w:rPr>
              <w:color w:val="000000"/>
              <w:szCs w:val="24"/>
              <w:shd w:val="clear" w:color="auto" w:fill="FFFFFF"/>
            </w:rPr>
            <w:fldChar w:fldCharType="begin"/>
          </w:r>
          <w:r>
            <w:rPr>
              <w:color w:val="000000"/>
              <w:szCs w:val="24"/>
              <w:shd w:val="clear" w:color="auto" w:fill="FFFFFF"/>
            </w:rPr>
            <w:instrText xml:space="preserve"> CITATION Jac15 \l 1033 </w:instrText>
          </w:r>
          <w:r>
            <w:rPr>
              <w:color w:val="000000"/>
              <w:szCs w:val="24"/>
              <w:shd w:val="clear" w:color="auto" w:fill="FFFFFF"/>
            </w:rPr>
            <w:fldChar w:fldCharType="separate"/>
          </w:r>
          <w:r w:rsidR="00C55F9B">
            <w:rPr>
              <w:noProof/>
              <w:color w:val="000000"/>
              <w:szCs w:val="24"/>
              <w:shd w:val="clear" w:color="auto" w:fill="FFFFFF"/>
            </w:rPr>
            <w:t xml:space="preserve"> </w:t>
          </w:r>
          <w:r w:rsidR="00C55F9B" w:rsidRPr="00C55F9B">
            <w:rPr>
              <w:noProof/>
              <w:color w:val="000000"/>
              <w:szCs w:val="24"/>
              <w:shd w:val="clear" w:color="auto" w:fill="FFFFFF"/>
            </w:rPr>
            <w:t>(Siedle, 2015)</w:t>
          </w:r>
          <w:r>
            <w:rPr>
              <w:color w:val="000000"/>
              <w:szCs w:val="24"/>
              <w:shd w:val="clear" w:color="auto" w:fill="FFFFFF"/>
            </w:rPr>
            <w:fldChar w:fldCharType="end"/>
          </w:r>
        </w:sdtContent>
      </w:sdt>
      <w:r w:rsidR="008343D8">
        <w:rPr>
          <w:color w:val="000000"/>
          <w:szCs w:val="24"/>
          <w:shd w:val="clear" w:color="auto" w:fill="FFFFFF"/>
        </w:rPr>
        <w:t xml:space="preserve"> </w:t>
      </w:r>
    </w:p>
    <w:p w14:paraId="17C50306" w14:textId="158BF590" w:rsidR="008343D8" w:rsidRDefault="00F175F1" w:rsidP="00F175F1">
      <w:pPr>
        <w:pStyle w:val="Heading3"/>
      </w:pPr>
      <w:bookmarkStart w:id="94" w:name="_Toc94466789"/>
      <w:r>
        <w:lastRenderedPageBreak/>
        <w:t xml:space="preserve">Functional </w:t>
      </w:r>
      <w:r w:rsidR="009D7237">
        <w:t>R</w:t>
      </w:r>
      <w:r>
        <w:t>equirements</w:t>
      </w:r>
      <w:bookmarkEnd w:id="94"/>
    </w:p>
    <w:tbl>
      <w:tblPr>
        <w:tblStyle w:val="TableGrid"/>
        <w:tblpPr w:leftFromText="180" w:rightFromText="180" w:vertAnchor="text" w:horzAnchor="margin" w:tblpY="2118"/>
        <w:tblW w:w="0" w:type="auto"/>
        <w:tblLook w:val="04A0" w:firstRow="1" w:lastRow="0" w:firstColumn="1" w:lastColumn="0" w:noHBand="0" w:noVBand="1"/>
      </w:tblPr>
      <w:tblGrid>
        <w:gridCol w:w="1413"/>
        <w:gridCol w:w="7937"/>
      </w:tblGrid>
      <w:tr w:rsidR="00755C64" w14:paraId="528BFABD" w14:textId="77777777" w:rsidTr="00755C64">
        <w:tc>
          <w:tcPr>
            <w:tcW w:w="1413" w:type="dxa"/>
          </w:tcPr>
          <w:p w14:paraId="20B2B97F" w14:textId="77777777" w:rsidR="00755C64" w:rsidRDefault="00755C64" w:rsidP="00755C64">
            <w:r>
              <w:t>FR1</w:t>
            </w:r>
          </w:p>
        </w:tc>
        <w:tc>
          <w:tcPr>
            <w:tcW w:w="7937" w:type="dxa"/>
          </w:tcPr>
          <w:p w14:paraId="0382F8B5" w14:textId="77777777" w:rsidR="00755C64" w:rsidRDefault="00755C64" w:rsidP="00755C64">
            <w:r>
              <w:t>The system should allow a finder or owner to sign up.</w:t>
            </w:r>
          </w:p>
        </w:tc>
      </w:tr>
      <w:tr w:rsidR="00755C64" w14:paraId="1304C5BA" w14:textId="77777777" w:rsidTr="00755C64">
        <w:tc>
          <w:tcPr>
            <w:tcW w:w="1413" w:type="dxa"/>
          </w:tcPr>
          <w:p w14:paraId="5F1F0D55" w14:textId="77777777" w:rsidR="00755C64" w:rsidRDefault="00755C64" w:rsidP="00755C64">
            <w:r>
              <w:t>FR2</w:t>
            </w:r>
          </w:p>
        </w:tc>
        <w:tc>
          <w:tcPr>
            <w:tcW w:w="7937" w:type="dxa"/>
          </w:tcPr>
          <w:p w14:paraId="454F6C91" w14:textId="77777777" w:rsidR="00755C64" w:rsidRDefault="00755C64" w:rsidP="00755C64">
            <w:r>
              <w:t>The system should allow a finder or owner to sign in.</w:t>
            </w:r>
          </w:p>
        </w:tc>
      </w:tr>
      <w:tr w:rsidR="00755C64" w14:paraId="2A0B50FB" w14:textId="77777777" w:rsidTr="00755C64">
        <w:tc>
          <w:tcPr>
            <w:tcW w:w="1413" w:type="dxa"/>
          </w:tcPr>
          <w:p w14:paraId="39223C40" w14:textId="77777777" w:rsidR="00755C64" w:rsidRDefault="00755C64" w:rsidP="00755C64">
            <w:r>
              <w:t>FR3</w:t>
            </w:r>
          </w:p>
        </w:tc>
        <w:tc>
          <w:tcPr>
            <w:tcW w:w="7937" w:type="dxa"/>
          </w:tcPr>
          <w:p w14:paraId="716E2842" w14:textId="77777777" w:rsidR="00755C64" w:rsidRDefault="00755C64" w:rsidP="00755C64">
            <w:r>
              <w:t>The system should allow the owner to view the reported found items.</w:t>
            </w:r>
          </w:p>
        </w:tc>
      </w:tr>
      <w:tr w:rsidR="00755C64" w14:paraId="399E8EE5" w14:textId="77777777" w:rsidTr="00755C64">
        <w:tc>
          <w:tcPr>
            <w:tcW w:w="1413" w:type="dxa"/>
          </w:tcPr>
          <w:p w14:paraId="0F2E8155" w14:textId="77777777" w:rsidR="00755C64" w:rsidRDefault="00755C64" w:rsidP="00755C64">
            <w:r>
              <w:t>FR4</w:t>
            </w:r>
          </w:p>
        </w:tc>
        <w:tc>
          <w:tcPr>
            <w:tcW w:w="7937" w:type="dxa"/>
          </w:tcPr>
          <w:p w14:paraId="06244CAF" w14:textId="77777777" w:rsidR="00755C64" w:rsidRDefault="00755C64" w:rsidP="00755C64">
            <w:r>
              <w:t>The system should allow the Finder to view reported lost items.</w:t>
            </w:r>
          </w:p>
        </w:tc>
      </w:tr>
      <w:tr w:rsidR="00755C64" w14:paraId="644F80AB" w14:textId="77777777" w:rsidTr="00755C64">
        <w:tc>
          <w:tcPr>
            <w:tcW w:w="1413" w:type="dxa"/>
          </w:tcPr>
          <w:p w14:paraId="12DCBF4F" w14:textId="77777777" w:rsidR="00755C64" w:rsidRDefault="00755C64" w:rsidP="00755C64">
            <w:r>
              <w:t>FR5</w:t>
            </w:r>
          </w:p>
        </w:tc>
        <w:tc>
          <w:tcPr>
            <w:tcW w:w="7937" w:type="dxa"/>
          </w:tcPr>
          <w:p w14:paraId="39A4048E" w14:textId="77777777" w:rsidR="00755C64" w:rsidRDefault="00755C64" w:rsidP="00755C64">
            <w:r>
              <w:t>The system should allow the users (owner and finder) to fill in the relevant forms.</w:t>
            </w:r>
          </w:p>
        </w:tc>
      </w:tr>
      <w:tr w:rsidR="00755C64" w14:paraId="2BBC8690" w14:textId="77777777" w:rsidTr="00755C64">
        <w:tc>
          <w:tcPr>
            <w:tcW w:w="1413" w:type="dxa"/>
          </w:tcPr>
          <w:p w14:paraId="59080C17" w14:textId="77777777" w:rsidR="00755C64" w:rsidRDefault="00755C64" w:rsidP="00755C64">
            <w:r>
              <w:t>FR6</w:t>
            </w:r>
          </w:p>
        </w:tc>
        <w:tc>
          <w:tcPr>
            <w:tcW w:w="7937" w:type="dxa"/>
          </w:tcPr>
          <w:p w14:paraId="24C4C4BF" w14:textId="77777777" w:rsidR="00755C64" w:rsidRDefault="00755C64" w:rsidP="00755C64">
            <w:r>
              <w:t>The system should allow the users to update their profile.</w:t>
            </w:r>
          </w:p>
        </w:tc>
      </w:tr>
      <w:tr w:rsidR="00755C64" w14:paraId="712E452D" w14:textId="77777777" w:rsidTr="00755C64">
        <w:tc>
          <w:tcPr>
            <w:tcW w:w="1413" w:type="dxa"/>
          </w:tcPr>
          <w:p w14:paraId="7A831E79" w14:textId="77777777" w:rsidR="00755C64" w:rsidRDefault="00755C64" w:rsidP="00755C64">
            <w:r>
              <w:t>FR7</w:t>
            </w:r>
          </w:p>
        </w:tc>
        <w:tc>
          <w:tcPr>
            <w:tcW w:w="7937" w:type="dxa"/>
          </w:tcPr>
          <w:p w14:paraId="1334F1D5" w14:textId="77777777" w:rsidR="00755C64" w:rsidRDefault="00755C64" w:rsidP="00755C64">
            <w:r>
              <w:t>The system should allow the users to update their reports.</w:t>
            </w:r>
          </w:p>
        </w:tc>
      </w:tr>
      <w:tr w:rsidR="00755C64" w14:paraId="629A1369" w14:textId="77777777" w:rsidTr="00755C64">
        <w:tc>
          <w:tcPr>
            <w:tcW w:w="1413" w:type="dxa"/>
          </w:tcPr>
          <w:p w14:paraId="1720D685" w14:textId="77777777" w:rsidR="00755C64" w:rsidRDefault="00755C64" w:rsidP="00755C64">
            <w:r>
              <w:t>FR8</w:t>
            </w:r>
          </w:p>
        </w:tc>
        <w:tc>
          <w:tcPr>
            <w:tcW w:w="7937" w:type="dxa"/>
          </w:tcPr>
          <w:p w14:paraId="61D279DE" w14:textId="77777777" w:rsidR="00755C64" w:rsidRDefault="00755C64" w:rsidP="00755C64">
            <w:r>
              <w:t>The system should allow the users to temporarily delete their reports.</w:t>
            </w:r>
          </w:p>
        </w:tc>
      </w:tr>
      <w:tr w:rsidR="00755C64" w14:paraId="0B23F4D8" w14:textId="77777777" w:rsidTr="00755C64">
        <w:tc>
          <w:tcPr>
            <w:tcW w:w="1413" w:type="dxa"/>
          </w:tcPr>
          <w:p w14:paraId="4BE79436" w14:textId="77777777" w:rsidR="00755C64" w:rsidRDefault="00755C64" w:rsidP="00755C64">
            <w:r>
              <w:t>FR9</w:t>
            </w:r>
          </w:p>
        </w:tc>
        <w:tc>
          <w:tcPr>
            <w:tcW w:w="7937" w:type="dxa"/>
          </w:tcPr>
          <w:p w14:paraId="0E2DB922" w14:textId="77777777" w:rsidR="00755C64" w:rsidRDefault="00755C64" w:rsidP="00755C64">
            <w:r>
              <w:t>The system should allow the admin to sign in.</w:t>
            </w:r>
          </w:p>
        </w:tc>
      </w:tr>
      <w:tr w:rsidR="00755C64" w14:paraId="3D90BF60" w14:textId="77777777" w:rsidTr="00755C64">
        <w:tc>
          <w:tcPr>
            <w:tcW w:w="1413" w:type="dxa"/>
          </w:tcPr>
          <w:p w14:paraId="7D74AB60" w14:textId="77777777" w:rsidR="00755C64" w:rsidRDefault="00755C64" w:rsidP="00755C64">
            <w:r>
              <w:t>FR10</w:t>
            </w:r>
          </w:p>
        </w:tc>
        <w:tc>
          <w:tcPr>
            <w:tcW w:w="7937" w:type="dxa"/>
          </w:tcPr>
          <w:p w14:paraId="7FDF88D1" w14:textId="77777777" w:rsidR="00755C64" w:rsidRDefault="00755C64" w:rsidP="00755C64">
            <w:r>
              <w:t>The system should allow the admin to add records both lost or found.</w:t>
            </w:r>
          </w:p>
        </w:tc>
      </w:tr>
      <w:tr w:rsidR="00755C64" w14:paraId="65C1FE54" w14:textId="77777777" w:rsidTr="00755C64">
        <w:tc>
          <w:tcPr>
            <w:tcW w:w="1413" w:type="dxa"/>
          </w:tcPr>
          <w:p w14:paraId="750A8CAE" w14:textId="77777777" w:rsidR="00755C64" w:rsidRDefault="00755C64" w:rsidP="00755C64">
            <w:r>
              <w:t>FR11</w:t>
            </w:r>
          </w:p>
        </w:tc>
        <w:tc>
          <w:tcPr>
            <w:tcW w:w="7937" w:type="dxa"/>
          </w:tcPr>
          <w:p w14:paraId="30C3E201" w14:textId="77777777" w:rsidR="00755C64" w:rsidRDefault="00755C64" w:rsidP="00755C64">
            <w:r>
              <w:t>The system should allow the admin to sign up a user with a temporary password.</w:t>
            </w:r>
          </w:p>
        </w:tc>
      </w:tr>
      <w:tr w:rsidR="00755C64" w14:paraId="3567D330" w14:textId="77777777" w:rsidTr="00755C64">
        <w:tc>
          <w:tcPr>
            <w:tcW w:w="1413" w:type="dxa"/>
          </w:tcPr>
          <w:p w14:paraId="5E46BEAC" w14:textId="77777777" w:rsidR="00755C64" w:rsidRDefault="00755C64" w:rsidP="00755C64">
            <w:r>
              <w:t>FR12</w:t>
            </w:r>
          </w:p>
        </w:tc>
        <w:tc>
          <w:tcPr>
            <w:tcW w:w="7937" w:type="dxa"/>
          </w:tcPr>
          <w:p w14:paraId="5B0DA460" w14:textId="77777777" w:rsidR="00755C64" w:rsidRDefault="00755C64" w:rsidP="00755C64">
            <w:r>
              <w:t>The System should allow the admin to view both lost and found items.</w:t>
            </w:r>
          </w:p>
        </w:tc>
      </w:tr>
      <w:tr w:rsidR="00755C64" w14:paraId="03EE9E05" w14:textId="77777777" w:rsidTr="00755C64">
        <w:tc>
          <w:tcPr>
            <w:tcW w:w="1413" w:type="dxa"/>
          </w:tcPr>
          <w:p w14:paraId="6B1DA9E2" w14:textId="77777777" w:rsidR="00755C64" w:rsidRDefault="00755C64" w:rsidP="00755C64">
            <w:r>
              <w:t>FR13</w:t>
            </w:r>
          </w:p>
        </w:tc>
        <w:tc>
          <w:tcPr>
            <w:tcW w:w="7937" w:type="dxa"/>
          </w:tcPr>
          <w:p w14:paraId="6C0B2DF2" w14:textId="77777777" w:rsidR="00755C64" w:rsidRDefault="00755C64" w:rsidP="00755C64">
            <w:r>
              <w:t>The system should allow the admin to view a report view of Users</w:t>
            </w:r>
          </w:p>
        </w:tc>
      </w:tr>
      <w:tr w:rsidR="00755C64" w14:paraId="5229E9A9" w14:textId="77777777" w:rsidTr="00755C64">
        <w:tc>
          <w:tcPr>
            <w:tcW w:w="1413" w:type="dxa"/>
          </w:tcPr>
          <w:p w14:paraId="7430D817" w14:textId="77777777" w:rsidR="00755C64" w:rsidRDefault="00755C64" w:rsidP="00755C64">
            <w:r>
              <w:t>FR14</w:t>
            </w:r>
          </w:p>
        </w:tc>
        <w:tc>
          <w:tcPr>
            <w:tcW w:w="7937" w:type="dxa"/>
          </w:tcPr>
          <w:p w14:paraId="10DEE5FE" w14:textId="77777777" w:rsidR="00755C64" w:rsidRDefault="00755C64" w:rsidP="00755C64">
            <w:r>
              <w:t>The system should allow the admin to know who is verified of not</w:t>
            </w:r>
          </w:p>
        </w:tc>
      </w:tr>
      <w:tr w:rsidR="00755C64" w14:paraId="0A56A558" w14:textId="77777777" w:rsidTr="00755C64">
        <w:tc>
          <w:tcPr>
            <w:tcW w:w="1413" w:type="dxa"/>
          </w:tcPr>
          <w:p w14:paraId="2CF5CE90" w14:textId="77777777" w:rsidR="00755C64" w:rsidRDefault="00755C64" w:rsidP="00755C64">
            <w:r>
              <w:t>FR15</w:t>
            </w:r>
          </w:p>
        </w:tc>
        <w:tc>
          <w:tcPr>
            <w:tcW w:w="7937" w:type="dxa"/>
          </w:tcPr>
          <w:p w14:paraId="6D023FCE" w14:textId="77777777" w:rsidR="00755C64" w:rsidRDefault="00755C64" w:rsidP="00755C64">
            <w:r>
              <w:t>The system should allow the admin to print a copy of the reports.</w:t>
            </w:r>
          </w:p>
        </w:tc>
      </w:tr>
      <w:tr w:rsidR="00755C64" w14:paraId="4888D823" w14:textId="77777777" w:rsidTr="00755C64">
        <w:tc>
          <w:tcPr>
            <w:tcW w:w="1413" w:type="dxa"/>
          </w:tcPr>
          <w:p w14:paraId="3911DCD6" w14:textId="77777777" w:rsidR="00755C64" w:rsidRDefault="00755C64" w:rsidP="00755C64">
            <w:r>
              <w:t>FR16</w:t>
            </w:r>
          </w:p>
        </w:tc>
        <w:tc>
          <w:tcPr>
            <w:tcW w:w="7937" w:type="dxa"/>
          </w:tcPr>
          <w:p w14:paraId="7D51DC99" w14:textId="77777777" w:rsidR="00755C64" w:rsidRDefault="00755C64" w:rsidP="00755C64">
            <w:r>
              <w:t>The system should allow the admin to download the forms.</w:t>
            </w:r>
          </w:p>
        </w:tc>
      </w:tr>
      <w:tr w:rsidR="007E34C5" w14:paraId="56355F63" w14:textId="77777777" w:rsidTr="00755C64">
        <w:tc>
          <w:tcPr>
            <w:tcW w:w="1413" w:type="dxa"/>
          </w:tcPr>
          <w:p w14:paraId="01A23D14" w14:textId="3551F9EF" w:rsidR="007E34C5" w:rsidRDefault="007E34C5" w:rsidP="00755C64">
            <w:r>
              <w:t>FR17</w:t>
            </w:r>
          </w:p>
        </w:tc>
        <w:tc>
          <w:tcPr>
            <w:tcW w:w="7937" w:type="dxa"/>
          </w:tcPr>
          <w:p w14:paraId="480DD872" w14:textId="1038F25E" w:rsidR="007E34C5" w:rsidRDefault="007E34C5" w:rsidP="00755C64">
            <w:r>
              <w:t xml:space="preserve">The system should allow the Finder and owner to have a conversation through a </w:t>
            </w:r>
            <w:proofErr w:type="spellStart"/>
            <w:r>
              <w:t>chatbox</w:t>
            </w:r>
            <w:proofErr w:type="spellEnd"/>
          </w:p>
        </w:tc>
      </w:tr>
    </w:tbl>
    <w:p w14:paraId="3D4B12A0" w14:textId="62341CB7" w:rsidR="00F175F1" w:rsidRDefault="00F175F1" w:rsidP="00F175F1">
      <w:pPr>
        <w:spacing w:line="360" w:lineRule="auto"/>
        <w:jc w:val="both"/>
      </w:pPr>
      <w:r w:rsidRPr="00F175F1">
        <w:t>Functional requirement is a description of the service that the software must offer. It describes a software system or its component. A function is nothing but inputs to the software system, its behavior, and outputs. It can be a calculation, data manipulation, business process, user interaction, or any other specific functionality which defines what function a system is likely to perform</w:t>
      </w:r>
      <w:sdt>
        <w:sdtPr>
          <w:id w:val="-878014577"/>
          <w:citation/>
        </w:sdtPr>
        <w:sdtEndPr/>
        <w:sdtContent>
          <w:r>
            <w:fldChar w:fldCharType="begin"/>
          </w:r>
          <w:r>
            <w:instrText xml:space="preserve"> CITATION Mat21 \l 1033 </w:instrText>
          </w:r>
          <w:r>
            <w:fldChar w:fldCharType="separate"/>
          </w:r>
          <w:r w:rsidR="00C55F9B">
            <w:rPr>
              <w:noProof/>
            </w:rPr>
            <w:t xml:space="preserve"> (Martin, 2021)</w:t>
          </w:r>
          <w:r>
            <w:fldChar w:fldCharType="end"/>
          </w:r>
        </w:sdtContent>
      </w:sdt>
    </w:p>
    <w:p w14:paraId="6C946332" w14:textId="3E501680" w:rsidR="009D7237" w:rsidRPr="00856569" w:rsidRDefault="00755C64" w:rsidP="00856569">
      <w:bookmarkStart w:id="95" w:name="_Toc94466696"/>
      <w:r w:rsidRPr="00856569">
        <w:t xml:space="preserve">Table </w:t>
      </w:r>
      <w:fldSimple w:instr=" STYLEREF 1 \s ">
        <w:r w:rsidR="002843C9">
          <w:rPr>
            <w:noProof/>
          </w:rPr>
          <w:t>4</w:t>
        </w:r>
      </w:fldSimple>
      <w:r w:rsidR="002843C9">
        <w:t>.</w:t>
      </w:r>
      <w:fldSimple w:instr=" SEQ Table \* ARABIC \s 1 ">
        <w:r w:rsidR="002843C9">
          <w:rPr>
            <w:noProof/>
          </w:rPr>
          <w:t>1</w:t>
        </w:r>
      </w:fldSimple>
      <w:r w:rsidRPr="00856569">
        <w:t>: Functional Requirements</w:t>
      </w:r>
      <w:bookmarkEnd w:id="95"/>
    </w:p>
    <w:p w14:paraId="67FDBA2A" w14:textId="29B6107D" w:rsidR="00F175F1" w:rsidRPr="00F175F1" w:rsidRDefault="00F175F1" w:rsidP="00F175F1">
      <w:pPr>
        <w:pStyle w:val="Heading3"/>
      </w:pPr>
      <w:bookmarkStart w:id="96" w:name="_Toc94466790"/>
      <w:r>
        <w:t>Non-Functional Requirements</w:t>
      </w:r>
      <w:bookmarkEnd w:id="96"/>
    </w:p>
    <w:p w14:paraId="4028CFEC" w14:textId="6BC5E4B9" w:rsidR="008343D8" w:rsidRDefault="000316E3" w:rsidP="000316E3">
      <w:pPr>
        <w:spacing w:line="360" w:lineRule="auto"/>
        <w:jc w:val="both"/>
      </w:pPr>
      <w:r w:rsidRPr="000316E3">
        <w:t>Simply said, a non-functional requirement is a specification that describes the system’s operation capabilities and constraints that enhance its functionality. These may be speed, security, reliability, etc</w:t>
      </w:r>
      <w:r>
        <w:t>.</w:t>
      </w:r>
      <w:sdt>
        <w:sdtPr>
          <w:id w:val="-2112426951"/>
          <w:citation/>
        </w:sdtPr>
        <w:sdtEndPr/>
        <w:sdtContent>
          <w:r w:rsidR="009D7237">
            <w:fldChar w:fldCharType="begin"/>
          </w:r>
          <w:r w:rsidR="009D7237">
            <w:instrText xml:space="preserve"> CITATION alt19 \l 1033 </w:instrText>
          </w:r>
          <w:r w:rsidR="009D7237">
            <w:fldChar w:fldCharType="separate"/>
          </w:r>
          <w:r w:rsidR="00C55F9B">
            <w:rPr>
              <w:noProof/>
            </w:rPr>
            <w:t xml:space="preserve"> (altexsoft, 2019)</w:t>
          </w:r>
          <w:r w:rsidR="009D7237">
            <w:fldChar w:fldCharType="end"/>
          </w:r>
        </w:sdtContent>
      </w:sdt>
    </w:p>
    <w:tbl>
      <w:tblPr>
        <w:tblStyle w:val="TableGrid"/>
        <w:tblW w:w="9850" w:type="dxa"/>
        <w:tblLook w:val="04A0" w:firstRow="1" w:lastRow="0" w:firstColumn="1" w:lastColumn="0" w:noHBand="0" w:noVBand="1"/>
      </w:tblPr>
      <w:tblGrid>
        <w:gridCol w:w="803"/>
        <w:gridCol w:w="1590"/>
        <w:gridCol w:w="7457"/>
      </w:tblGrid>
      <w:tr w:rsidR="005D1B4E" w14:paraId="49502178" w14:textId="77777777" w:rsidTr="001B5084">
        <w:trPr>
          <w:trHeight w:val="488"/>
        </w:trPr>
        <w:tc>
          <w:tcPr>
            <w:tcW w:w="0" w:type="auto"/>
          </w:tcPr>
          <w:p w14:paraId="19AB4AD9" w14:textId="70C4E0BC" w:rsidR="005D1B4E" w:rsidRPr="005D1B4E" w:rsidRDefault="005D1B4E" w:rsidP="005D1B4E">
            <w:pPr>
              <w:rPr>
                <w:b/>
                <w:bCs/>
              </w:rPr>
            </w:pPr>
            <w:r w:rsidRPr="005D1B4E">
              <w:rPr>
                <w:b/>
                <w:bCs/>
              </w:rPr>
              <w:lastRenderedPageBreak/>
              <w:t>IDs</w:t>
            </w:r>
          </w:p>
        </w:tc>
        <w:tc>
          <w:tcPr>
            <w:tcW w:w="0" w:type="auto"/>
          </w:tcPr>
          <w:p w14:paraId="5B632432" w14:textId="1E18C79E" w:rsidR="005D1B4E" w:rsidRPr="005D1B4E" w:rsidRDefault="005D1B4E" w:rsidP="005D1B4E">
            <w:pPr>
              <w:rPr>
                <w:b/>
                <w:bCs/>
              </w:rPr>
            </w:pPr>
            <w:r w:rsidRPr="005D1B4E">
              <w:rPr>
                <w:b/>
                <w:bCs/>
              </w:rPr>
              <w:t>Category</w:t>
            </w:r>
          </w:p>
        </w:tc>
        <w:tc>
          <w:tcPr>
            <w:tcW w:w="0" w:type="auto"/>
          </w:tcPr>
          <w:p w14:paraId="0570894E" w14:textId="3BF78D33" w:rsidR="005D1B4E" w:rsidRPr="005D1B4E" w:rsidRDefault="005D1B4E" w:rsidP="005D1B4E">
            <w:pPr>
              <w:rPr>
                <w:b/>
                <w:bCs/>
              </w:rPr>
            </w:pPr>
            <w:r w:rsidRPr="005D1B4E">
              <w:rPr>
                <w:b/>
                <w:bCs/>
              </w:rPr>
              <w:t>Description</w:t>
            </w:r>
          </w:p>
        </w:tc>
      </w:tr>
      <w:tr w:rsidR="005D1B4E" w14:paraId="7A8186DE" w14:textId="68A781CB" w:rsidTr="001B5084">
        <w:trPr>
          <w:trHeight w:val="835"/>
        </w:trPr>
        <w:tc>
          <w:tcPr>
            <w:tcW w:w="0" w:type="auto"/>
          </w:tcPr>
          <w:p w14:paraId="08BB4294" w14:textId="5666D8C4" w:rsidR="005D1B4E" w:rsidRDefault="005D1B4E" w:rsidP="005D1B4E">
            <w:r>
              <w:t>NFR1</w:t>
            </w:r>
          </w:p>
        </w:tc>
        <w:tc>
          <w:tcPr>
            <w:tcW w:w="0" w:type="auto"/>
          </w:tcPr>
          <w:p w14:paraId="12F5CB36" w14:textId="78778D30" w:rsidR="005D1B4E" w:rsidRDefault="005D1B4E" w:rsidP="005D1B4E">
            <w:r>
              <w:t>Usability</w:t>
            </w:r>
          </w:p>
        </w:tc>
        <w:tc>
          <w:tcPr>
            <w:tcW w:w="0" w:type="auto"/>
          </w:tcPr>
          <w:p w14:paraId="004707B4" w14:textId="0919AC4C" w:rsidR="005D1B4E" w:rsidRDefault="005D1B4E" w:rsidP="005D1B4E">
            <w:r>
              <w:t>The system should allow users to navigate the user interface with ease.</w:t>
            </w:r>
          </w:p>
        </w:tc>
      </w:tr>
      <w:tr w:rsidR="005D1B4E" w14:paraId="52911538" w14:textId="3FFF3BEA" w:rsidTr="001B5084">
        <w:trPr>
          <w:trHeight w:val="850"/>
        </w:trPr>
        <w:tc>
          <w:tcPr>
            <w:tcW w:w="0" w:type="auto"/>
          </w:tcPr>
          <w:p w14:paraId="561FF1F3" w14:textId="427F789E" w:rsidR="005D1B4E" w:rsidRDefault="005D1B4E" w:rsidP="005D1B4E">
            <w:r>
              <w:t>NFR2</w:t>
            </w:r>
          </w:p>
        </w:tc>
        <w:tc>
          <w:tcPr>
            <w:tcW w:w="0" w:type="auto"/>
          </w:tcPr>
          <w:p w14:paraId="2291E87F" w14:textId="6552F8D7" w:rsidR="005D1B4E" w:rsidRDefault="005D1B4E" w:rsidP="005D1B4E">
            <w:r>
              <w:t>Reliability</w:t>
            </w:r>
          </w:p>
        </w:tc>
        <w:tc>
          <w:tcPr>
            <w:tcW w:w="0" w:type="auto"/>
          </w:tcPr>
          <w:p w14:paraId="48F2B4A9" w14:textId="4BC9BA58" w:rsidR="005D1B4E" w:rsidRDefault="005D1B4E" w:rsidP="005D1B4E">
            <w:r>
              <w:t>The system should provide security for users and their information they store.</w:t>
            </w:r>
          </w:p>
        </w:tc>
      </w:tr>
      <w:tr w:rsidR="005D1B4E" w14:paraId="1B499552" w14:textId="2209950F" w:rsidTr="001B5084">
        <w:trPr>
          <w:trHeight w:val="488"/>
        </w:trPr>
        <w:tc>
          <w:tcPr>
            <w:tcW w:w="0" w:type="auto"/>
          </w:tcPr>
          <w:p w14:paraId="22E7F151" w14:textId="558F90C4" w:rsidR="005D1B4E" w:rsidRDefault="005D1B4E" w:rsidP="005D1B4E">
            <w:r>
              <w:t>NFR3</w:t>
            </w:r>
          </w:p>
        </w:tc>
        <w:tc>
          <w:tcPr>
            <w:tcW w:w="0" w:type="auto"/>
          </w:tcPr>
          <w:p w14:paraId="37218073" w14:textId="6ED62D4B" w:rsidR="005D1B4E" w:rsidRDefault="005D1B4E" w:rsidP="005D1B4E">
            <w:r>
              <w:t>Performance</w:t>
            </w:r>
          </w:p>
        </w:tc>
        <w:tc>
          <w:tcPr>
            <w:tcW w:w="0" w:type="auto"/>
          </w:tcPr>
          <w:p w14:paraId="1F5BF969" w14:textId="19666EA9" w:rsidR="005D1B4E" w:rsidRDefault="00480B3E" w:rsidP="005D1B4E">
            <w:r>
              <w:t>The system should be fast in accessing and processing of commands.</w:t>
            </w:r>
          </w:p>
        </w:tc>
      </w:tr>
      <w:tr w:rsidR="005D1B4E" w14:paraId="078956F4" w14:textId="267BEC1D" w:rsidTr="001B5084">
        <w:trPr>
          <w:trHeight w:val="850"/>
        </w:trPr>
        <w:tc>
          <w:tcPr>
            <w:tcW w:w="0" w:type="auto"/>
          </w:tcPr>
          <w:p w14:paraId="70F22096" w14:textId="783A170B" w:rsidR="005D1B4E" w:rsidRDefault="005D1B4E" w:rsidP="005D1B4E">
            <w:r>
              <w:t>NFR4</w:t>
            </w:r>
          </w:p>
        </w:tc>
        <w:tc>
          <w:tcPr>
            <w:tcW w:w="0" w:type="auto"/>
          </w:tcPr>
          <w:p w14:paraId="13D9045E" w14:textId="1022A242" w:rsidR="005D1B4E" w:rsidRDefault="005D1B4E" w:rsidP="005D1B4E">
            <w:r>
              <w:t>Supportability</w:t>
            </w:r>
          </w:p>
        </w:tc>
        <w:tc>
          <w:tcPr>
            <w:tcW w:w="0" w:type="auto"/>
          </w:tcPr>
          <w:p w14:paraId="4606CDC8" w14:textId="2F9F1835" w:rsidR="005D1B4E" w:rsidRDefault="00480B3E" w:rsidP="005D1B4E">
            <w:r>
              <w:t>The system should be accessible no matter the device used, or search engine used to access the system.</w:t>
            </w:r>
          </w:p>
        </w:tc>
      </w:tr>
      <w:tr w:rsidR="005D1B4E" w14:paraId="59A25442" w14:textId="0E113F10" w:rsidTr="001B5084">
        <w:trPr>
          <w:trHeight w:val="835"/>
        </w:trPr>
        <w:tc>
          <w:tcPr>
            <w:tcW w:w="0" w:type="auto"/>
          </w:tcPr>
          <w:p w14:paraId="3AD98916" w14:textId="5A36E16C" w:rsidR="005D1B4E" w:rsidRDefault="005D1B4E" w:rsidP="005D1B4E">
            <w:r>
              <w:t>NFR5</w:t>
            </w:r>
          </w:p>
        </w:tc>
        <w:tc>
          <w:tcPr>
            <w:tcW w:w="0" w:type="auto"/>
          </w:tcPr>
          <w:p w14:paraId="466CDE8B" w14:textId="21DD29BA" w:rsidR="005D1B4E" w:rsidRDefault="005D1B4E" w:rsidP="005D1B4E">
            <w:r>
              <w:t>Recovery</w:t>
            </w:r>
          </w:p>
        </w:tc>
        <w:tc>
          <w:tcPr>
            <w:tcW w:w="0" w:type="auto"/>
          </w:tcPr>
          <w:p w14:paraId="733DECBC" w14:textId="6E759C96" w:rsidR="005D1B4E" w:rsidRDefault="00480B3E" w:rsidP="002843C9">
            <w:pPr>
              <w:keepNext/>
            </w:pPr>
            <w:r>
              <w:t xml:space="preserve">The System should only allow temporary </w:t>
            </w:r>
            <w:r w:rsidR="001B5084">
              <w:t>deletion of information incase recovery is needed</w:t>
            </w:r>
          </w:p>
        </w:tc>
      </w:tr>
    </w:tbl>
    <w:p w14:paraId="7578E734" w14:textId="136B7A63" w:rsidR="005D1B4E" w:rsidRPr="002843C9" w:rsidRDefault="002843C9" w:rsidP="002843C9">
      <w:bookmarkStart w:id="97" w:name="_Toc94466697"/>
      <w:r w:rsidRPr="002843C9">
        <w:t xml:space="preserve">Table </w:t>
      </w:r>
      <w:fldSimple w:instr=" STYLEREF 1 \s ">
        <w:r w:rsidRPr="002843C9">
          <w:t>4</w:t>
        </w:r>
      </w:fldSimple>
      <w:r w:rsidRPr="002843C9">
        <w:t>.</w:t>
      </w:r>
      <w:fldSimple w:instr=" SEQ Table \* ARABIC \s 1 ">
        <w:r w:rsidRPr="002843C9">
          <w:t>2</w:t>
        </w:r>
      </w:fldSimple>
      <w:r w:rsidRPr="002843C9">
        <w:t>:Non-Functional Requirements</w:t>
      </w:r>
      <w:bookmarkEnd w:id="97"/>
    </w:p>
    <w:p w14:paraId="4981BAC0" w14:textId="0E9D25C9" w:rsidR="00EC1F64" w:rsidRDefault="00EC1F64" w:rsidP="00011895">
      <w:pPr>
        <w:pStyle w:val="Heading2"/>
      </w:pPr>
      <w:bookmarkStart w:id="98" w:name="_Toc94466791"/>
      <w:r>
        <w:t>System Architecture</w:t>
      </w:r>
      <w:bookmarkEnd w:id="98"/>
    </w:p>
    <w:p w14:paraId="3DBF4345" w14:textId="7BAE3033" w:rsidR="00471BD6" w:rsidRDefault="00471BD6" w:rsidP="00471BD6">
      <w:pPr>
        <w:spacing w:line="360" w:lineRule="auto"/>
        <w:jc w:val="both"/>
      </w:pPr>
      <w:r>
        <w:t>The system architecture, a diagram that illustrates the interaction between the system components is as shown</w:t>
      </w:r>
      <w:r w:rsidR="004B6860">
        <w:t>.</w:t>
      </w:r>
    </w:p>
    <w:p w14:paraId="2BB69C14" w14:textId="77777777" w:rsidR="004B6860" w:rsidRDefault="004B6860" w:rsidP="004B6860">
      <w:pPr>
        <w:keepNext/>
      </w:pPr>
      <w:r>
        <w:rPr>
          <w:noProof/>
        </w:rPr>
        <w:lastRenderedPageBreak/>
        <w:drawing>
          <wp:inline distT="0" distB="0" distL="0" distR="0" wp14:anchorId="25FEA3CA" wp14:editId="2D6C5171">
            <wp:extent cx="5200650" cy="3924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0650" cy="3924300"/>
                    </a:xfrm>
                    <a:prstGeom prst="rect">
                      <a:avLst/>
                    </a:prstGeom>
                    <a:noFill/>
                    <a:ln>
                      <a:noFill/>
                    </a:ln>
                  </pic:spPr>
                </pic:pic>
              </a:graphicData>
            </a:graphic>
          </wp:inline>
        </w:drawing>
      </w:r>
    </w:p>
    <w:p w14:paraId="2CAF8123" w14:textId="3E9E51B4" w:rsidR="00471BD6" w:rsidRPr="004B6860" w:rsidRDefault="004B6860" w:rsidP="007A1A97">
      <w:pPr>
        <w:jc w:val="center"/>
      </w:pPr>
      <w:bookmarkStart w:id="99" w:name="_Toc94467704"/>
      <w:r w:rsidRPr="004B6860">
        <w:t xml:space="preserve">Figure </w:t>
      </w:r>
      <w:fldSimple w:instr=" STYLEREF 1 \s ">
        <w:r w:rsidR="00691CF7">
          <w:rPr>
            <w:noProof/>
          </w:rPr>
          <w:t>4</w:t>
        </w:r>
      </w:fldSimple>
      <w:r w:rsidR="00691CF7">
        <w:t>.</w:t>
      </w:r>
      <w:fldSimple w:instr=" SEQ Figure \* ARABIC \s 1 ">
        <w:r w:rsidR="00691CF7">
          <w:rPr>
            <w:noProof/>
          </w:rPr>
          <w:t>1</w:t>
        </w:r>
      </w:fldSimple>
      <w:r w:rsidRPr="004B6860">
        <w:t>: System Architecture</w:t>
      </w:r>
      <w:bookmarkEnd w:id="99"/>
    </w:p>
    <w:p w14:paraId="021B0991" w14:textId="62C1CE94" w:rsidR="00EC1F64" w:rsidRDefault="00EC1F64" w:rsidP="00011895">
      <w:pPr>
        <w:pStyle w:val="Heading2"/>
      </w:pPr>
      <w:bookmarkStart w:id="100" w:name="_Toc94466792"/>
      <w:r>
        <w:t>Analysis</w:t>
      </w:r>
      <w:bookmarkEnd w:id="100"/>
    </w:p>
    <w:p w14:paraId="401EF9EE" w14:textId="6E54007F" w:rsidR="00431D5B" w:rsidRDefault="004B6860" w:rsidP="004B6860">
      <w:pPr>
        <w:spacing w:line="360" w:lineRule="auto"/>
        <w:jc w:val="both"/>
      </w:pPr>
      <w:r w:rsidRPr="004B6860">
        <w:t xml:space="preserve">System analysis is conducted for the purpose of studying a system or its parts in order to identify its objectives. It is a problem-solving technique that improves the system and ensures that all the components of the system work efficiently to accomplish their purpose. It </w:t>
      </w:r>
      <w:r w:rsidR="0050755B">
        <w:t>has</w:t>
      </w:r>
      <w:r w:rsidRPr="004B6860">
        <w:t xml:space="preserve"> be</w:t>
      </w:r>
      <w:r w:rsidR="0050755B">
        <w:t>en</w:t>
      </w:r>
      <w:r w:rsidRPr="004B6860">
        <w:t xml:space="preserve"> represented with a use case diagram.</w:t>
      </w:r>
      <w:sdt>
        <w:sdtPr>
          <w:id w:val="1883362270"/>
          <w:citation/>
        </w:sdtPr>
        <w:sdtEndPr/>
        <w:sdtContent>
          <w:r w:rsidR="00135535">
            <w:fldChar w:fldCharType="begin"/>
          </w:r>
          <w:r w:rsidR="00135535">
            <w:instrText xml:space="preserve"> CITATION Gow06 \l 1033 </w:instrText>
          </w:r>
          <w:r w:rsidR="00135535">
            <w:fldChar w:fldCharType="separate"/>
          </w:r>
          <w:r w:rsidR="00C55F9B">
            <w:rPr>
              <w:noProof/>
            </w:rPr>
            <w:t xml:space="preserve"> (Swarna, 2006)</w:t>
          </w:r>
          <w:r w:rsidR="00135535">
            <w:fldChar w:fldCharType="end"/>
          </w:r>
        </w:sdtContent>
      </w:sdt>
    </w:p>
    <w:p w14:paraId="73696AE6" w14:textId="77777777" w:rsidR="004B6860" w:rsidRPr="004B6860" w:rsidRDefault="004B6860" w:rsidP="004B6860"/>
    <w:p w14:paraId="4FDF4A6B" w14:textId="77777777" w:rsidR="00EC1F64" w:rsidRDefault="00EC1F64" w:rsidP="00011895">
      <w:pPr>
        <w:pStyle w:val="Heading2"/>
      </w:pPr>
      <w:bookmarkStart w:id="101" w:name="_Toc94466793"/>
      <w:r>
        <w:t>Design</w:t>
      </w:r>
      <w:bookmarkEnd w:id="101"/>
    </w:p>
    <w:p w14:paraId="44B83A5C" w14:textId="4CFF0095" w:rsidR="00135535" w:rsidRDefault="00135535" w:rsidP="00135535">
      <w:pPr>
        <w:spacing w:line="360" w:lineRule="auto"/>
        <w:jc w:val="both"/>
      </w:pPr>
      <w:r w:rsidRPr="00135535">
        <w:t xml:space="preserve">It is a process of planning a new business system or replacing an existing system by defining its components or modules to satisfy the specific requirements. Before planning, you need to understand the old system thoroughly and determine how computers can best be used in order to operate efficiently. </w:t>
      </w:r>
      <w:r>
        <w:t>They include: a use-case diagram, a sequence diagram, a class diagram, an entity relationship diagram, and a database schema.</w:t>
      </w:r>
      <w:sdt>
        <w:sdtPr>
          <w:id w:val="1808585114"/>
          <w:citation/>
        </w:sdtPr>
        <w:sdtEndPr/>
        <w:sdtContent>
          <w:r w:rsidR="008456D7">
            <w:fldChar w:fldCharType="begin"/>
          </w:r>
          <w:r w:rsidR="008456D7">
            <w:instrText xml:space="preserve"> CITATION Gow06 \l 1033 </w:instrText>
          </w:r>
          <w:r w:rsidR="008456D7">
            <w:fldChar w:fldCharType="separate"/>
          </w:r>
          <w:r w:rsidR="00C55F9B">
            <w:rPr>
              <w:noProof/>
            </w:rPr>
            <w:t xml:space="preserve"> (Swarna, 2006)</w:t>
          </w:r>
          <w:r w:rsidR="008456D7">
            <w:fldChar w:fldCharType="end"/>
          </w:r>
        </w:sdtContent>
      </w:sdt>
    </w:p>
    <w:p w14:paraId="74674A2F" w14:textId="1F75D0C4" w:rsidR="00B155F7" w:rsidRPr="00B155F7" w:rsidRDefault="00B155F7" w:rsidP="00B155F7">
      <w:pPr>
        <w:pStyle w:val="Heading3"/>
      </w:pPr>
      <w:bookmarkStart w:id="102" w:name="_Toc94466794"/>
      <w:r>
        <w:lastRenderedPageBreak/>
        <w:t>Use case diagram</w:t>
      </w:r>
      <w:bookmarkEnd w:id="102"/>
    </w:p>
    <w:p w14:paraId="3E38A6F4" w14:textId="77777777" w:rsidR="008456D7" w:rsidRDefault="008456D7" w:rsidP="008456D7">
      <w:pPr>
        <w:keepNext/>
      </w:pPr>
      <w:r>
        <w:rPr>
          <w:noProof/>
        </w:rPr>
        <w:drawing>
          <wp:inline distT="0" distB="0" distL="0" distR="0" wp14:anchorId="5B386401" wp14:editId="3CD73066">
            <wp:extent cx="5943600" cy="5476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476875"/>
                    </a:xfrm>
                    <a:prstGeom prst="rect">
                      <a:avLst/>
                    </a:prstGeom>
                    <a:noFill/>
                    <a:ln>
                      <a:noFill/>
                    </a:ln>
                  </pic:spPr>
                </pic:pic>
              </a:graphicData>
            </a:graphic>
          </wp:inline>
        </w:drawing>
      </w:r>
    </w:p>
    <w:p w14:paraId="7573701F" w14:textId="76BC5FAF" w:rsidR="008456D7" w:rsidRPr="008456D7" w:rsidRDefault="008456D7" w:rsidP="007A1A97">
      <w:pPr>
        <w:jc w:val="center"/>
      </w:pPr>
      <w:bookmarkStart w:id="103" w:name="_Toc94467705"/>
      <w:r w:rsidRPr="008456D7">
        <w:t xml:space="preserve">Figure </w:t>
      </w:r>
      <w:fldSimple w:instr=" STYLEREF 1 \s ">
        <w:r w:rsidR="00691CF7">
          <w:rPr>
            <w:noProof/>
          </w:rPr>
          <w:t>4</w:t>
        </w:r>
      </w:fldSimple>
      <w:r w:rsidR="00691CF7">
        <w:t>.</w:t>
      </w:r>
      <w:fldSimple w:instr=" SEQ Figure \* ARABIC \s 1 ">
        <w:r w:rsidR="00691CF7">
          <w:rPr>
            <w:noProof/>
          </w:rPr>
          <w:t>2</w:t>
        </w:r>
      </w:fldSimple>
      <w:r w:rsidRPr="008456D7">
        <w:t>: The use case diagram</w:t>
      </w:r>
      <w:bookmarkEnd w:id="103"/>
    </w:p>
    <w:p w14:paraId="453A0D89" w14:textId="3C0F92E0" w:rsidR="00B155F7" w:rsidRDefault="00440E7A" w:rsidP="00135535">
      <w:pPr>
        <w:spacing w:line="360" w:lineRule="auto"/>
        <w:jc w:val="both"/>
      </w:pPr>
      <w:r>
        <w:t xml:space="preserve">The use-case diagram illustrates the requirements of the various users in the Lost and Found system. The requirements are represented by the use cases and the users are represented by the actors, admin, </w:t>
      </w:r>
      <w:r w:rsidR="00B155F7">
        <w:t>owner,</w:t>
      </w:r>
      <w:r>
        <w:t xml:space="preserve"> and the Finder. </w:t>
      </w:r>
    </w:p>
    <w:p w14:paraId="0D472096" w14:textId="77777777" w:rsidR="00ED2545" w:rsidRDefault="00ED2545" w:rsidP="00ED2545">
      <w:pPr>
        <w:keepNext/>
        <w:spacing w:line="360" w:lineRule="auto"/>
        <w:jc w:val="both"/>
      </w:pPr>
      <w:r>
        <w:rPr>
          <w:noProof/>
        </w:rPr>
        <w:lastRenderedPageBreak/>
        <w:drawing>
          <wp:inline distT="0" distB="0" distL="0" distR="0" wp14:anchorId="649BC099" wp14:editId="038D8308">
            <wp:extent cx="5934075" cy="48577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4857750"/>
                    </a:xfrm>
                    <a:prstGeom prst="rect">
                      <a:avLst/>
                    </a:prstGeom>
                    <a:noFill/>
                    <a:ln>
                      <a:noFill/>
                    </a:ln>
                  </pic:spPr>
                </pic:pic>
              </a:graphicData>
            </a:graphic>
          </wp:inline>
        </w:drawing>
      </w:r>
    </w:p>
    <w:p w14:paraId="7CB9E26C" w14:textId="2B496884" w:rsidR="00ED2545" w:rsidRPr="00ED2545" w:rsidRDefault="00ED2545" w:rsidP="007A1A97">
      <w:pPr>
        <w:jc w:val="center"/>
      </w:pPr>
      <w:bookmarkStart w:id="104" w:name="_Toc94467706"/>
      <w:r w:rsidRPr="00ED2545">
        <w:t xml:space="preserve">Figure </w:t>
      </w:r>
      <w:fldSimple w:instr=" STYLEREF 1 \s ">
        <w:r w:rsidR="00691CF7">
          <w:rPr>
            <w:noProof/>
          </w:rPr>
          <w:t>4</w:t>
        </w:r>
      </w:fldSimple>
      <w:r w:rsidR="00691CF7">
        <w:t>.</w:t>
      </w:r>
      <w:fldSimple w:instr=" SEQ Figure \* ARABIC \s 1 ">
        <w:r w:rsidR="00691CF7">
          <w:rPr>
            <w:noProof/>
          </w:rPr>
          <w:t>3</w:t>
        </w:r>
      </w:fldSimple>
      <w:r w:rsidRPr="00ED2545">
        <w:t>: Sequence Diagram</w:t>
      </w:r>
      <w:bookmarkEnd w:id="104"/>
    </w:p>
    <w:p w14:paraId="2B5276DD" w14:textId="77777777" w:rsidR="00ED2545" w:rsidRDefault="00ED2545" w:rsidP="00ED2545">
      <w:pPr>
        <w:pStyle w:val="Heading3"/>
      </w:pPr>
      <w:bookmarkStart w:id="105" w:name="_Toc94466795"/>
      <w:r>
        <w:t>Class Diagram</w:t>
      </w:r>
      <w:bookmarkEnd w:id="105"/>
    </w:p>
    <w:p w14:paraId="033B26AA" w14:textId="77777777" w:rsidR="00B0521B" w:rsidRDefault="00ED2545" w:rsidP="00135535">
      <w:pPr>
        <w:spacing w:line="360" w:lineRule="auto"/>
        <w:jc w:val="both"/>
      </w:pPr>
      <w:r>
        <w:t xml:space="preserve">The class diagram above depicts the classes of controllers and models of the web-based application system accessed by the admin, </w:t>
      </w:r>
      <w:r w:rsidR="00B0521B">
        <w:t>finder,</w:t>
      </w:r>
      <w:r>
        <w:t xml:space="preserve"> and owner</w:t>
      </w:r>
      <w:r w:rsidR="00B0521B">
        <w:t>.</w:t>
      </w:r>
    </w:p>
    <w:p w14:paraId="16A5D71F" w14:textId="77777777" w:rsidR="00CA3F1F" w:rsidRDefault="00CA3F1F" w:rsidP="00CA3F1F">
      <w:pPr>
        <w:keepNext/>
        <w:spacing w:line="360" w:lineRule="auto"/>
        <w:jc w:val="both"/>
      </w:pPr>
      <w:r>
        <w:rPr>
          <w:noProof/>
        </w:rPr>
        <w:lastRenderedPageBreak/>
        <w:drawing>
          <wp:inline distT="0" distB="0" distL="0" distR="0" wp14:anchorId="58AE34CC" wp14:editId="20EA076C">
            <wp:extent cx="5943600" cy="7267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267575"/>
                    </a:xfrm>
                    <a:prstGeom prst="rect">
                      <a:avLst/>
                    </a:prstGeom>
                    <a:noFill/>
                    <a:ln>
                      <a:noFill/>
                    </a:ln>
                  </pic:spPr>
                </pic:pic>
              </a:graphicData>
            </a:graphic>
          </wp:inline>
        </w:drawing>
      </w:r>
    </w:p>
    <w:p w14:paraId="733A8C9C" w14:textId="5C1B19DF" w:rsidR="00CA3F1F" w:rsidRPr="00CA3F1F" w:rsidRDefault="00CA3F1F" w:rsidP="007A1A97">
      <w:pPr>
        <w:jc w:val="center"/>
      </w:pPr>
      <w:bookmarkStart w:id="106" w:name="_Toc94467707"/>
      <w:r w:rsidRPr="00CA3F1F">
        <w:t xml:space="preserve">Figure </w:t>
      </w:r>
      <w:fldSimple w:instr=" STYLEREF 1 \s ">
        <w:r w:rsidR="00691CF7">
          <w:rPr>
            <w:noProof/>
          </w:rPr>
          <w:t>4</w:t>
        </w:r>
      </w:fldSimple>
      <w:r w:rsidR="00691CF7">
        <w:t>.</w:t>
      </w:r>
      <w:fldSimple w:instr=" SEQ Figure \* ARABIC \s 1 ">
        <w:r w:rsidR="00691CF7">
          <w:rPr>
            <w:noProof/>
          </w:rPr>
          <w:t>4</w:t>
        </w:r>
      </w:fldSimple>
      <w:r w:rsidRPr="00CA3F1F">
        <w:t>: Class Diagram</w:t>
      </w:r>
      <w:bookmarkEnd w:id="106"/>
    </w:p>
    <w:p w14:paraId="04871E1F" w14:textId="77777777" w:rsidR="00CF7DEC" w:rsidRDefault="00CA3F1F" w:rsidP="00CA3F1F">
      <w:pPr>
        <w:pStyle w:val="Heading3"/>
      </w:pPr>
      <w:bookmarkStart w:id="107" w:name="_Toc94466796"/>
      <w:r>
        <w:lastRenderedPageBreak/>
        <w:t>Entity Relation Diagram</w:t>
      </w:r>
      <w:bookmarkEnd w:id="107"/>
    </w:p>
    <w:p w14:paraId="0614379A" w14:textId="77777777" w:rsidR="00CF7DEC" w:rsidRDefault="00CF7DEC" w:rsidP="00CF7DEC">
      <w:pPr>
        <w:keepNext/>
      </w:pPr>
      <w:r>
        <w:rPr>
          <w:noProof/>
        </w:rPr>
        <w:drawing>
          <wp:inline distT="0" distB="0" distL="0" distR="0" wp14:anchorId="6AAD5FC2" wp14:editId="6206B785">
            <wp:extent cx="5934075" cy="5600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5600700"/>
                    </a:xfrm>
                    <a:prstGeom prst="rect">
                      <a:avLst/>
                    </a:prstGeom>
                    <a:noFill/>
                    <a:ln>
                      <a:noFill/>
                    </a:ln>
                  </pic:spPr>
                </pic:pic>
              </a:graphicData>
            </a:graphic>
          </wp:inline>
        </w:drawing>
      </w:r>
    </w:p>
    <w:p w14:paraId="50A5CBC9" w14:textId="6B6C2A8F" w:rsidR="00CF7DEC" w:rsidRPr="00CF7DEC" w:rsidRDefault="00CF7DEC" w:rsidP="007A1A97">
      <w:pPr>
        <w:jc w:val="center"/>
      </w:pPr>
      <w:bookmarkStart w:id="108" w:name="_Toc94467708"/>
      <w:r w:rsidRPr="00CF7DEC">
        <w:t xml:space="preserve">Figure </w:t>
      </w:r>
      <w:fldSimple w:instr=" STYLEREF 1 \s ">
        <w:r w:rsidR="00691CF7">
          <w:rPr>
            <w:noProof/>
          </w:rPr>
          <w:t>4</w:t>
        </w:r>
      </w:fldSimple>
      <w:r w:rsidR="00691CF7">
        <w:t>.</w:t>
      </w:r>
      <w:fldSimple w:instr=" SEQ Figure \* ARABIC \s 1 ">
        <w:r w:rsidR="00691CF7">
          <w:rPr>
            <w:noProof/>
          </w:rPr>
          <w:t>5</w:t>
        </w:r>
      </w:fldSimple>
      <w:r w:rsidRPr="00CF7DEC">
        <w:t>:Entity relation diagram</w:t>
      </w:r>
      <w:bookmarkEnd w:id="108"/>
    </w:p>
    <w:p w14:paraId="0878858B" w14:textId="77777777" w:rsidR="00395C91" w:rsidRDefault="00395C91" w:rsidP="00395C91">
      <w:pPr>
        <w:pStyle w:val="Heading3"/>
      </w:pPr>
      <w:bookmarkStart w:id="109" w:name="_Toc94466797"/>
      <w:r>
        <w:lastRenderedPageBreak/>
        <w:t>Database schema</w:t>
      </w:r>
      <w:bookmarkEnd w:id="109"/>
    </w:p>
    <w:p w14:paraId="30B2F7EE" w14:textId="77777777" w:rsidR="00395C91" w:rsidRDefault="00395C91" w:rsidP="00395C91">
      <w:pPr>
        <w:keepNext/>
      </w:pPr>
      <w:r w:rsidRPr="00395C91">
        <w:rPr>
          <w:noProof/>
        </w:rPr>
        <w:drawing>
          <wp:inline distT="0" distB="0" distL="0" distR="0" wp14:anchorId="744EB4A3" wp14:editId="216B20C0">
            <wp:extent cx="5943600" cy="4034790"/>
            <wp:effectExtent l="0" t="0" r="0" b="381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29"/>
                    <a:stretch>
                      <a:fillRect/>
                    </a:stretch>
                  </pic:blipFill>
                  <pic:spPr>
                    <a:xfrm>
                      <a:off x="0" y="0"/>
                      <a:ext cx="5943600" cy="4034790"/>
                    </a:xfrm>
                    <a:prstGeom prst="rect">
                      <a:avLst/>
                    </a:prstGeom>
                  </pic:spPr>
                </pic:pic>
              </a:graphicData>
            </a:graphic>
          </wp:inline>
        </w:drawing>
      </w:r>
    </w:p>
    <w:p w14:paraId="5CDE20E1" w14:textId="49E8613B" w:rsidR="00395C91" w:rsidRPr="00395C91" w:rsidRDefault="00395C91" w:rsidP="007A1A97">
      <w:pPr>
        <w:jc w:val="center"/>
      </w:pPr>
      <w:bookmarkStart w:id="110" w:name="_Toc94467709"/>
      <w:r w:rsidRPr="00395C91">
        <w:t xml:space="preserve">Figure </w:t>
      </w:r>
      <w:fldSimple w:instr=" STYLEREF 1 \s ">
        <w:r w:rsidR="00691CF7">
          <w:rPr>
            <w:noProof/>
          </w:rPr>
          <w:t>4</w:t>
        </w:r>
      </w:fldSimple>
      <w:r w:rsidR="00691CF7">
        <w:t>.</w:t>
      </w:r>
      <w:fldSimple w:instr=" SEQ Figure \* ARABIC \s 1 ">
        <w:r w:rsidR="00691CF7">
          <w:rPr>
            <w:noProof/>
          </w:rPr>
          <w:t>6</w:t>
        </w:r>
      </w:fldSimple>
      <w:r w:rsidRPr="00395C91">
        <w:t>: Database Schema</w:t>
      </w:r>
      <w:bookmarkEnd w:id="110"/>
    </w:p>
    <w:p w14:paraId="06083611" w14:textId="3B8321C3" w:rsidR="00EC1F64" w:rsidRPr="00135535" w:rsidRDefault="00EC1F64" w:rsidP="00395C91">
      <w:r w:rsidRPr="00135535">
        <w:br w:type="page"/>
      </w:r>
    </w:p>
    <w:p w14:paraId="6699BB10" w14:textId="77777777" w:rsidR="00A9252F" w:rsidRDefault="00EC1F64" w:rsidP="00011895">
      <w:pPr>
        <w:pStyle w:val="Heading1"/>
      </w:pPr>
      <w:bookmarkStart w:id="111" w:name="_Toc94466798"/>
      <w:r>
        <w:lastRenderedPageBreak/>
        <w:t>System Implementation and Testing</w:t>
      </w:r>
      <w:bookmarkEnd w:id="111"/>
    </w:p>
    <w:p w14:paraId="4719FF57" w14:textId="338B390D" w:rsidR="00A9252F" w:rsidRDefault="00A9252F" w:rsidP="00A9252F">
      <w:pPr>
        <w:pStyle w:val="Heading2"/>
      </w:pPr>
      <w:bookmarkStart w:id="112" w:name="_Toc94466799"/>
      <w:r>
        <w:t>Introduction</w:t>
      </w:r>
      <w:bookmarkEnd w:id="112"/>
    </w:p>
    <w:p w14:paraId="224DDF8E" w14:textId="77777777" w:rsidR="00C21824" w:rsidRDefault="00085071" w:rsidP="00C21824">
      <w:pPr>
        <w:spacing w:line="360" w:lineRule="auto"/>
        <w:jc w:val="both"/>
      </w:pPr>
      <w:r>
        <w:t>For the purpose of the system construction this chapter seeks to cover more on what the system entails and what is the purpose of various sections of the system. It will also focus on the system testing and where the different sections of the system have truly succeeded or not. This chapter aims at detecting system failures so that defects can be discovered before the system is fully implemented in the society. We must implement the system to know if it truly works as expected and test on whether it can handle a task no matter how it comes to the system.</w:t>
      </w:r>
    </w:p>
    <w:p w14:paraId="64360BC9" w14:textId="77777777" w:rsidR="00743F2D" w:rsidRDefault="00C21824" w:rsidP="00C21824">
      <w:pPr>
        <w:pStyle w:val="Heading2"/>
      </w:pPr>
      <w:bookmarkStart w:id="113" w:name="_Toc94466800"/>
      <w:r>
        <w:t>System Implementation</w:t>
      </w:r>
      <w:bookmarkEnd w:id="113"/>
    </w:p>
    <w:p w14:paraId="2707637D" w14:textId="7C5C4E4E" w:rsidR="00743F2D" w:rsidRDefault="00743F2D" w:rsidP="00B42820">
      <w:pPr>
        <w:spacing w:line="360" w:lineRule="auto"/>
        <w:jc w:val="both"/>
      </w:pPr>
      <w:r>
        <w:t xml:space="preserve">The process in which the system was built in regard to the system analysis and design methodology. The initial start was collection of </w:t>
      </w:r>
      <w:r w:rsidR="00B24930">
        <w:t xml:space="preserve">data where we used observation and identification if figuring out the different types of users that </w:t>
      </w:r>
      <w:r w:rsidR="0050755B">
        <w:t>are</w:t>
      </w:r>
      <w:r w:rsidR="00B24930">
        <w:t xml:space="preserve"> in the system. The main actor that was first identified in the system was the </w:t>
      </w:r>
      <w:r w:rsidR="00AA6DFB">
        <w:t>Owner, The finder, and The Admin. The Next stage of identification on the system was identifying the different types of modules that are in the system. The most important activity for the owner and finder in the system</w:t>
      </w:r>
      <w:r w:rsidR="004C17DA">
        <w:t xml:space="preserve"> is being able to upload lost or found item into the system, view items that have been posted as lost or found in the system. Update the report that has been created of a lost or found item in the system. The admin will have an </w:t>
      </w:r>
      <w:r w:rsidR="00EF1EC8">
        <w:t>overview</w:t>
      </w:r>
      <w:r w:rsidR="004C17DA">
        <w:t xml:space="preserve"> of what is happening in the system by being able to see what has been posted and who has posted the item</w:t>
      </w:r>
      <w:r w:rsidR="00793223">
        <w:t xml:space="preserve">. The construction of the system and development was done by HTML, PHP and </w:t>
      </w:r>
      <w:r w:rsidR="004822C5">
        <w:t>JavaScript. Business requirements were earlier identified and were structured into the system. Using the proposed system development methodology, it proved easy and more applicable to develop the system by prototyping and developing each module at a time. On completion of the different module development, they were later linked to come up with the system as a whole. The linking of the pages is important as it maintains the logical operation of the system</w:t>
      </w:r>
      <w:r w:rsidR="00B42820">
        <w:t>. To begin with, there was the development of the CRUD functionality in that there was the division of the different aspects of CRUD that was to be done by the different actors of the system. For the lost and found system it needed update, view, edit, delete and create.</w:t>
      </w:r>
    </w:p>
    <w:p w14:paraId="3B229754" w14:textId="77777777" w:rsidR="00B42820" w:rsidRDefault="00B42820" w:rsidP="00B42820">
      <w:pPr>
        <w:pStyle w:val="Heading2"/>
      </w:pPr>
      <w:bookmarkStart w:id="114" w:name="_Toc94466801"/>
      <w:r>
        <w:t>System testing</w:t>
      </w:r>
      <w:bookmarkEnd w:id="114"/>
    </w:p>
    <w:p w14:paraId="13F910B8" w14:textId="22172308" w:rsidR="004D3A7D" w:rsidRDefault="00B42820" w:rsidP="004D3A7D">
      <w:pPr>
        <w:spacing w:line="360" w:lineRule="auto"/>
        <w:jc w:val="both"/>
      </w:pPr>
      <w:r w:rsidRPr="004D3A7D">
        <w:t xml:space="preserve">System testing is a level of testing that validates the complete and fully integrated software product. The purpose of a system test is to evaluate the end-to-end system specifications. Usually, </w:t>
      </w:r>
      <w:r w:rsidRPr="004D3A7D">
        <w:lastRenderedPageBreak/>
        <w:t>the software is only one element of a larger computer-based system. Ultimately, the software is interfaced with other software/hardware systems. System Testing is actually a series of different tests whose sole purpose is to exercise the full computer-based system.</w:t>
      </w:r>
      <w:sdt>
        <w:sdtPr>
          <w:id w:val="-198707723"/>
          <w:citation/>
        </w:sdtPr>
        <w:sdtEndPr/>
        <w:sdtContent>
          <w:r w:rsidR="004D3A7D">
            <w:fldChar w:fldCharType="begin"/>
          </w:r>
          <w:r w:rsidR="004D3A7D">
            <w:instrText xml:space="preserve"> CITATION Mat21 \l 1033 </w:instrText>
          </w:r>
          <w:r w:rsidR="004D3A7D">
            <w:fldChar w:fldCharType="separate"/>
          </w:r>
          <w:r w:rsidR="00C55F9B">
            <w:rPr>
              <w:noProof/>
            </w:rPr>
            <w:t xml:space="preserve"> (Martin, 2021)</w:t>
          </w:r>
          <w:r w:rsidR="004D3A7D">
            <w:fldChar w:fldCharType="end"/>
          </w:r>
        </w:sdtContent>
      </w:sdt>
      <w:r w:rsidR="004D3A7D">
        <w:t>.</w:t>
      </w:r>
      <w:r w:rsidR="004D3A7D" w:rsidRPr="004D3A7D">
        <w:t xml:space="preserve"> </w:t>
      </w:r>
      <w:r w:rsidR="004D3A7D">
        <w:t>This section also aims to detecting system failures and the detection of defects that can be discovered before the system is fully implemented into its intended environment.</w:t>
      </w:r>
    </w:p>
    <w:p w14:paraId="16E10727" w14:textId="330F6980" w:rsidR="00C702AD" w:rsidRDefault="00C702AD" w:rsidP="003E6419">
      <w:pPr>
        <w:pStyle w:val="Heading3"/>
      </w:pPr>
      <w:bookmarkStart w:id="115" w:name="_Toc94466802"/>
      <w:r>
        <w:t>Functionality testing</w:t>
      </w:r>
      <w:bookmarkEnd w:id="115"/>
    </w:p>
    <w:p w14:paraId="714F0F37" w14:textId="4C5670F0" w:rsidR="001818A7" w:rsidRPr="001818A7" w:rsidRDefault="001818A7" w:rsidP="003E6419">
      <w:pPr>
        <w:spacing w:line="360" w:lineRule="auto"/>
        <w:jc w:val="both"/>
      </w:pPr>
      <w:r>
        <w:t>The lost and found system satisfied all the specific requirements except the geographic scope</w:t>
      </w:r>
      <w:r w:rsidR="003E6419">
        <w:t xml:space="preserve"> automate in which it allowed users to have free will in entering the location they lost or found an item.</w:t>
      </w:r>
    </w:p>
    <w:p w14:paraId="608A319C" w14:textId="77777777" w:rsidR="003E6419" w:rsidRDefault="00C702AD" w:rsidP="003E6419">
      <w:pPr>
        <w:spacing w:line="360" w:lineRule="auto"/>
        <w:jc w:val="both"/>
      </w:pPr>
      <w:r>
        <w:t xml:space="preserve">The </w:t>
      </w:r>
      <w:r w:rsidR="003E6419">
        <w:t>requirements</w:t>
      </w:r>
      <w:r>
        <w:t xml:space="preserve"> that </w:t>
      </w:r>
      <w:r w:rsidR="003E6419">
        <w:t>were</w:t>
      </w:r>
      <w:r>
        <w:t xml:space="preserve"> satisfied include admin, owner, finder being able to log in, being able to create lost or found report, edit the report each individual was able to create, view the lost or found items reports, being able to update each individual’s report</w:t>
      </w:r>
      <w:r w:rsidR="001818A7">
        <w:t>, view their profile</w:t>
      </w:r>
      <w:r>
        <w:t>, they can be able to temporary delete a report</w:t>
      </w:r>
      <w:r w:rsidR="001818A7">
        <w:t>, have conversation with the intended individual through a chat box</w:t>
      </w:r>
      <w:r>
        <w:t xml:space="preserve">. Other requirements </w:t>
      </w:r>
      <w:r w:rsidR="001818A7">
        <w:t>satisfied were admin being able to auto generate a report, admin being able to filter a report, being able to print a report, being able to create an account for a user with a temporary password. Being able to view that status of each individual.</w:t>
      </w:r>
    </w:p>
    <w:p w14:paraId="0F7A45DA" w14:textId="53F9AC27" w:rsidR="00C84C78" w:rsidRDefault="0074396B" w:rsidP="0074396B">
      <w:pPr>
        <w:pStyle w:val="Heading3"/>
      </w:pPr>
      <w:bookmarkStart w:id="116" w:name="_Toc94466803"/>
      <w:r>
        <w:t>Usability</w:t>
      </w:r>
      <w:r w:rsidR="003E6419">
        <w:t xml:space="preserve"> testing</w:t>
      </w:r>
      <w:bookmarkEnd w:id="116"/>
    </w:p>
    <w:p w14:paraId="50923A04" w14:textId="13E346A9" w:rsidR="0074396B" w:rsidRDefault="0074396B" w:rsidP="004D3A7D">
      <w:pPr>
        <w:spacing w:line="360" w:lineRule="auto"/>
        <w:jc w:val="both"/>
      </w:pPr>
      <w:r>
        <w:t>Navigating and interacting with the system it is smooth as the pages are responsive and they all give feedback once interacted with.</w:t>
      </w:r>
    </w:p>
    <w:p w14:paraId="3E1C6B08" w14:textId="77777777" w:rsidR="0074396B" w:rsidRDefault="00C84C78" w:rsidP="004D3A7D">
      <w:pPr>
        <w:spacing w:line="360" w:lineRule="auto"/>
        <w:jc w:val="both"/>
      </w:pPr>
      <w:r>
        <w:t>The system has a notification mechanism that allows for interactivity with users upon performing transactions within the system like logging in, inserting, updating and deleting data. The notification messages entail success messages that are displayed on the view upon a successful transaction and error messages when transactions fail to complete successfully.</w:t>
      </w:r>
    </w:p>
    <w:p w14:paraId="4D32CA9A" w14:textId="77777777" w:rsidR="0074396B" w:rsidRDefault="0074396B" w:rsidP="0074396B">
      <w:pPr>
        <w:pStyle w:val="Heading3"/>
      </w:pPr>
      <w:bookmarkStart w:id="117" w:name="_Toc94466804"/>
      <w:r>
        <w:t>Unit testing</w:t>
      </w:r>
      <w:bookmarkEnd w:id="117"/>
    </w:p>
    <w:p w14:paraId="62C79230" w14:textId="6B67C27B" w:rsidR="0074396B" w:rsidRDefault="0074396B" w:rsidP="004D3A7D">
      <w:pPr>
        <w:spacing w:line="360" w:lineRule="auto"/>
        <w:jc w:val="both"/>
      </w:pPr>
      <w:r>
        <w:t>The components of the lost and found system functioned as per the specified requirements when working independently of each other.</w:t>
      </w:r>
    </w:p>
    <w:p w14:paraId="034EE733" w14:textId="77777777" w:rsidR="0058125B" w:rsidRDefault="0058125B">
      <w:pPr>
        <w:spacing w:before="0"/>
      </w:pPr>
      <w:r>
        <w:br w:type="page"/>
      </w:r>
    </w:p>
    <w:p w14:paraId="069CCF1D" w14:textId="6CEA2B35" w:rsidR="0058125B" w:rsidRPr="0058125B" w:rsidRDefault="0058125B" w:rsidP="0058125B">
      <w:pPr>
        <w:pStyle w:val="Heading1"/>
      </w:pPr>
      <w:bookmarkStart w:id="118" w:name="_Toc94466805"/>
      <w:r>
        <w:lastRenderedPageBreak/>
        <w:t xml:space="preserve">Discussion, </w:t>
      </w:r>
      <w:r w:rsidR="00B40D52">
        <w:t>conclusion</w:t>
      </w:r>
      <w:r>
        <w:t xml:space="preserve"> and recommendation</w:t>
      </w:r>
      <w:bookmarkEnd w:id="118"/>
    </w:p>
    <w:p w14:paraId="6337B1AF" w14:textId="543A5872" w:rsidR="00091F03" w:rsidRDefault="00091F03" w:rsidP="00224A77">
      <w:pPr>
        <w:pStyle w:val="Heading2"/>
      </w:pPr>
      <w:bookmarkStart w:id="119" w:name="_Toc94466806"/>
      <w:r>
        <w:t>Introduction</w:t>
      </w:r>
      <w:bookmarkEnd w:id="119"/>
    </w:p>
    <w:p w14:paraId="2AFB229D" w14:textId="7F6BBCD2" w:rsidR="00091F03" w:rsidRDefault="00091F03" w:rsidP="004D3A7D">
      <w:pPr>
        <w:spacing w:line="360" w:lineRule="auto"/>
        <w:jc w:val="both"/>
      </w:pPr>
      <w:r>
        <w:t>The aim of this chapter is to summarize the discussion on the objectives mentioned in chapter 1 above, and to provide conclusions related to the discussion on each of the objectives. Furthermore, it seeks to delve into the technical aspects that will ensure the proper working of the system.</w:t>
      </w:r>
      <w:r w:rsidRPr="00091F03">
        <w:t xml:space="preserve"> </w:t>
      </w:r>
      <w:r>
        <w:t>There will also be the coverage on what the system was not able to achieve and make recommendations on future works that can be achieved by similar systems that aim to solving the same problem.</w:t>
      </w:r>
    </w:p>
    <w:p w14:paraId="2F060EFD" w14:textId="1B81EBCA" w:rsidR="00091F03" w:rsidRDefault="00091F03" w:rsidP="00224A77">
      <w:pPr>
        <w:pStyle w:val="Heading2"/>
      </w:pPr>
      <w:bookmarkStart w:id="120" w:name="_Toc94466807"/>
      <w:r>
        <w:t>Discussion</w:t>
      </w:r>
      <w:bookmarkEnd w:id="120"/>
    </w:p>
    <w:p w14:paraId="1BBF762B" w14:textId="2CA91FD9" w:rsidR="00290976" w:rsidRPr="00290976" w:rsidRDefault="00B422C1" w:rsidP="005F5B27">
      <w:pPr>
        <w:spacing w:line="360" w:lineRule="auto"/>
        <w:jc w:val="both"/>
      </w:pPr>
      <w:r>
        <w:t>As mentioned before this section will entail an analysis of the developed system and scrutinization of the system as well. The developed system as of its completion can be used by the two main actors of the system in this case having two modules of the system. That is the Owner and finder module and the admin module who have their different tabs and functionalities depending on who is who is accessing the system. The Owner and the Finder are able to log in to the system once they have signed up into the system and have verified their verification code.</w:t>
      </w:r>
      <w:r w:rsidR="00843357">
        <w:t xml:space="preserve"> The owner and finder are able to view all lost </w:t>
      </w:r>
      <w:r w:rsidR="00290976">
        <w:t>items,</w:t>
      </w:r>
      <w:r w:rsidR="00843357">
        <w:t xml:space="preserve"> and all found items. In which it helps in identification of owners or finders that have the item that is being searched.</w:t>
      </w:r>
      <w:r w:rsidR="003179A0">
        <w:t xml:space="preserve"> The owner is also able to text the finder informing him that </w:t>
      </w:r>
      <w:r w:rsidR="00290976">
        <w:t xml:space="preserve">about the item that they claim is their hence making verification if it is indeed theirs before setting up location at a secure place such as a police station or a chief camps area. The admin is able to monitor the posting and deletion of items hence he is able to also help in posting lost items. He can also generate a report that </w:t>
      </w:r>
      <w:r w:rsidR="0050755B">
        <w:t>are</w:t>
      </w:r>
      <w:r w:rsidR="00290976">
        <w:t xml:space="preserve"> used as a backup in case of system failure. The admin can also add a user into the system with a temporary password before passing the credentials to the users and requesting them to change the information. The user can access their profile and edit all information where relevant which also reflects to the admin panel.</w:t>
      </w:r>
      <w:r w:rsidR="005F5B27">
        <w:t xml:space="preserve"> The users are all able to search and filter the posted items hence getting the actual items they are looking for.</w:t>
      </w:r>
    </w:p>
    <w:p w14:paraId="3262AF70" w14:textId="57103F8B" w:rsidR="00091F03" w:rsidRDefault="00091F03" w:rsidP="00224A77">
      <w:pPr>
        <w:pStyle w:val="Heading2"/>
      </w:pPr>
      <w:bookmarkStart w:id="121" w:name="_Toc94466808"/>
      <w:r>
        <w:t>Conclusion</w:t>
      </w:r>
      <w:bookmarkEnd w:id="121"/>
    </w:p>
    <w:p w14:paraId="25628ECA" w14:textId="562C5645" w:rsidR="00224A77" w:rsidRDefault="00224A77" w:rsidP="00A53FB0">
      <w:pPr>
        <w:spacing w:line="360" w:lineRule="auto"/>
        <w:jc w:val="both"/>
      </w:pPr>
      <w:r>
        <w:t xml:space="preserve">In the process of losing or finding something that was </w:t>
      </w:r>
      <w:r w:rsidR="00DE28A3">
        <w:t>lost,</w:t>
      </w:r>
      <w:r>
        <w:t xml:space="preserve"> it was found out that is quite hard to trace the owner of the item </w:t>
      </w:r>
      <w:r w:rsidR="00DE28A3">
        <w:t>who lost the item or who found the lost item. This was evident was when we did a survey most people said that recovering their lost items was actually close to impossible as you had no way of knowing who found what you are looking for.</w:t>
      </w:r>
    </w:p>
    <w:p w14:paraId="7DF6751F" w14:textId="324ACCD4" w:rsidR="00DE28A3" w:rsidRPr="00DE28A3" w:rsidRDefault="00DE28A3" w:rsidP="00A53FB0">
      <w:pPr>
        <w:spacing w:line="360" w:lineRule="auto"/>
        <w:jc w:val="both"/>
      </w:pPr>
      <w:r>
        <w:lastRenderedPageBreak/>
        <w:t xml:space="preserve">The system was good in addressing the problem of locating the owner and also preventing of handling of stolen property as one could see what was linked with the </w:t>
      </w:r>
      <w:r w:rsidR="00A53FB0">
        <w:t>item,</w:t>
      </w:r>
      <w:r>
        <w:t xml:space="preserve"> they found through the description that was stated in the system. Hence solving the lost and found problem and other problems that relate to</w:t>
      </w:r>
    </w:p>
    <w:p w14:paraId="0A7F76B0" w14:textId="510CA64F" w:rsidR="00091F03" w:rsidRDefault="00091F03" w:rsidP="00224A77">
      <w:pPr>
        <w:pStyle w:val="Heading2"/>
      </w:pPr>
      <w:bookmarkStart w:id="122" w:name="_Toc94466809"/>
      <w:r>
        <w:t>Recommendation</w:t>
      </w:r>
      <w:bookmarkEnd w:id="122"/>
    </w:p>
    <w:p w14:paraId="6D55171D" w14:textId="6150351D" w:rsidR="00224A77" w:rsidRPr="00224A77" w:rsidRDefault="00A53FB0" w:rsidP="00A53FB0">
      <w:pPr>
        <w:spacing w:line="360" w:lineRule="auto"/>
        <w:jc w:val="both"/>
      </w:pPr>
      <w:r>
        <w:t>For this system it is recommended to the individuals who have lost an item or who have found a lost item. It is also highly recommended towards people dealing in the selling of secondhand product as it will give a plat form to look if the product, they are purchasing has a record over it. This is possible as it has an integrated chat that helps the users to keep in tach and give feedback here necessary.</w:t>
      </w:r>
    </w:p>
    <w:p w14:paraId="52A9F583" w14:textId="77777777" w:rsidR="00224A77" w:rsidRDefault="00224A77" w:rsidP="00224A77">
      <w:pPr>
        <w:pStyle w:val="Heading2"/>
      </w:pPr>
      <w:bookmarkStart w:id="123" w:name="_Toc94466810"/>
      <w:r>
        <w:t>Future Work</w:t>
      </w:r>
      <w:bookmarkEnd w:id="123"/>
    </w:p>
    <w:p w14:paraId="1F4F207A" w14:textId="56CD8A81" w:rsidR="000F71F2" w:rsidRPr="004D3A7D" w:rsidRDefault="003A1292" w:rsidP="004D3A7D">
      <w:pPr>
        <w:spacing w:line="360" w:lineRule="auto"/>
        <w:jc w:val="both"/>
      </w:pPr>
      <w:r>
        <w:t xml:space="preserve">Despite it being a functioning system, it is </w:t>
      </w:r>
      <w:proofErr w:type="gramStart"/>
      <w:r>
        <w:t>has</w:t>
      </w:r>
      <w:proofErr w:type="gramEnd"/>
      <w:r>
        <w:t xml:space="preserve"> not been able to tackle all problems around lost and found items.</w:t>
      </w:r>
      <w:r w:rsidRPr="003A1292">
        <w:t xml:space="preserve"> </w:t>
      </w:r>
      <w:r>
        <w:t xml:space="preserve">Therefore, the future work to enhance the research can entail the research and development of a lost and found system that enables for offline methods of a lost or found item to the database </w:t>
      </w:r>
      <w:r w:rsidR="009553F6">
        <w:t>without internet</w:t>
      </w:r>
      <w:r>
        <w:t xml:space="preserve"> connectivity. Such method can involve SMS.</w:t>
      </w:r>
      <w:r w:rsidR="00D1771E">
        <w:t xml:space="preserve"> There is also the location of meetup is also a factor that is going to get looked at hence establishing safe points of meet up or other means of getting your item without meeting the individual who actually posed your item.</w:t>
      </w:r>
      <w:r w:rsidR="000F71F2" w:rsidRPr="004D3A7D">
        <w:br w:type="page"/>
      </w:r>
    </w:p>
    <w:p w14:paraId="5F44CB31" w14:textId="1907794C" w:rsidR="00EE3BEF" w:rsidRPr="00AC6D82" w:rsidRDefault="00C075AD" w:rsidP="00C075AD">
      <w:pPr>
        <w:pStyle w:val="mine"/>
      </w:pPr>
      <w:bookmarkStart w:id="124" w:name="_Toc94466811"/>
      <w:r>
        <w:lastRenderedPageBreak/>
        <w:t>Reference</w:t>
      </w:r>
      <w:bookmarkEnd w:id="124"/>
    </w:p>
    <w:sdt>
      <w:sdtPr>
        <w:id w:val="-1228836996"/>
        <w:docPartObj>
          <w:docPartGallery w:val="Bibliographies"/>
          <w:docPartUnique/>
        </w:docPartObj>
      </w:sdtPr>
      <w:sdtEndPr/>
      <w:sdtContent>
        <w:p w14:paraId="430985FA" w14:textId="1E04CE77" w:rsidR="00EE3BEF" w:rsidRPr="00177824" w:rsidRDefault="00EE3BEF" w:rsidP="00C075AD">
          <w:pPr>
            <w:pStyle w:val="NoSpacing"/>
            <w:spacing w:line="360" w:lineRule="auto"/>
            <w:jc w:val="left"/>
            <w:rPr>
              <w:rStyle w:val="mineChar"/>
            </w:rPr>
          </w:pPr>
        </w:p>
        <w:sdt>
          <w:sdtPr>
            <w:rPr>
              <w:rFonts w:eastAsiaTheme="majorEastAsia" w:cstheme="majorBidi"/>
              <w:b/>
              <w:szCs w:val="32"/>
            </w:rPr>
            <w:id w:val="-573587230"/>
            <w:bibliography/>
          </w:sdtPr>
          <w:sdtEndPr>
            <w:rPr>
              <w:rFonts w:eastAsiaTheme="minorHAnsi" w:cstheme="minorBidi"/>
              <w:b w:val="0"/>
              <w:szCs w:val="22"/>
            </w:rPr>
          </w:sdtEndPr>
          <w:sdtContent>
            <w:p w14:paraId="17946143" w14:textId="77777777" w:rsidR="00C55F9B" w:rsidRDefault="00EE3BEF" w:rsidP="00C55F9B">
              <w:pPr>
                <w:pStyle w:val="Bibliography"/>
                <w:spacing w:line="360" w:lineRule="auto"/>
                <w:ind w:left="720" w:hanging="720"/>
                <w:jc w:val="both"/>
                <w:rPr>
                  <w:noProof/>
                  <w:szCs w:val="24"/>
                </w:rPr>
              </w:pPr>
              <w:r>
                <w:fldChar w:fldCharType="begin"/>
              </w:r>
              <w:r>
                <w:instrText xml:space="preserve"> BIBLIOGRAPHY </w:instrText>
              </w:r>
              <w:r>
                <w:fldChar w:fldCharType="separate"/>
              </w:r>
              <w:r w:rsidR="00C55F9B">
                <w:rPr>
                  <w:noProof/>
                </w:rPr>
                <w:t>(n.d.). Retrieved from https://www.w3computing.com/systemsanalysis/roles-systems-analyst/</w:t>
              </w:r>
            </w:p>
            <w:p w14:paraId="3264157E" w14:textId="77777777" w:rsidR="00C55F9B" w:rsidRDefault="00C55F9B" w:rsidP="00C55F9B">
              <w:pPr>
                <w:pStyle w:val="Bibliography"/>
                <w:spacing w:line="360" w:lineRule="auto"/>
                <w:ind w:left="720" w:hanging="720"/>
                <w:jc w:val="both"/>
                <w:rPr>
                  <w:noProof/>
                </w:rPr>
              </w:pPr>
              <w:r>
                <w:rPr>
                  <w:noProof/>
                </w:rPr>
                <w:t>altexsoft. (2019, 11 21). Retrieved from altexsoft: https://www.altexsoft.com/blog/non-functional-requirements/</w:t>
              </w:r>
            </w:p>
            <w:p w14:paraId="4499478F" w14:textId="77777777" w:rsidR="00C55F9B" w:rsidRDefault="00C55F9B" w:rsidP="00C55F9B">
              <w:pPr>
                <w:pStyle w:val="Bibliography"/>
                <w:spacing w:line="360" w:lineRule="auto"/>
                <w:ind w:left="720" w:hanging="720"/>
                <w:jc w:val="both"/>
                <w:rPr>
                  <w:noProof/>
                </w:rPr>
              </w:pPr>
              <w:r>
                <w:rPr>
                  <w:noProof/>
                </w:rPr>
                <w:t xml:space="preserve">AltexSoft. (2019, 8 24). </w:t>
              </w:r>
              <w:r>
                <w:rPr>
                  <w:i/>
                  <w:iCs/>
                  <w:noProof/>
                </w:rPr>
                <w:t>qracorp</w:t>
              </w:r>
              <w:r>
                <w:rPr>
                  <w:noProof/>
                </w:rPr>
                <w:t>. Retrieved from Guides &amp; Checklists, Requirement Engineering: https://qracorp.com/functional-vs-non-functional-requirements/</w:t>
              </w:r>
            </w:p>
            <w:p w14:paraId="475B090C" w14:textId="77777777" w:rsidR="00C55F9B" w:rsidRDefault="00C55F9B" w:rsidP="00C55F9B">
              <w:pPr>
                <w:pStyle w:val="Bibliography"/>
                <w:spacing w:line="360" w:lineRule="auto"/>
                <w:ind w:left="720" w:hanging="720"/>
                <w:jc w:val="both"/>
                <w:rPr>
                  <w:noProof/>
                </w:rPr>
              </w:pPr>
              <w:r>
                <w:rPr>
                  <w:noProof/>
                </w:rPr>
                <w:t xml:space="preserve">Bayard, N. (2015, 4 13). </w:t>
              </w:r>
              <w:r>
                <w:rPr>
                  <w:i/>
                  <w:iCs/>
                  <w:noProof/>
                </w:rPr>
                <w:t>ILost</w:t>
              </w:r>
              <w:r>
                <w:rPr>
                  <w:noProof/>
                </w:rPr>
                <w:t>. Retrieved from ILost &amp; found: https://ilost.co/</w:t>
              </w:r>
            </w:p>
            <w:p w14:paraId="0A76F1DF" w14:textId="77777777" w:rsidR="00C55F9B" w:rsidRDefault="00C55F9B" w:rsidP="00C55F9B">
              <w:pPr>
                <w:pStyle w:val="Bibliography"/>
                <w:spacing w:line="360" w:lineRule="auto"/>
                <w:ind w:left="720" w:hanging="720"/>
                <w:jc w:val="both"/>
                <w:rPr>
                  <w:noProof/>
                </w:rPr>
              </w:pPr>
              <w:r>
                <w:rPr>
                  <w:noProof/>
                </w:rPr>
                <w:t xml:space="preserve">Bolluyt, J. (2016, 6 22). </w:t>
              </w:r>
              <w:r>
                <w:rPr>
                  <w:i/>
                  <w:iCs/>
                  <w:noProof/>
                </w:rPr>
                <w:t>Warning! 9 Signs That You’re Buying Stolen Electronics</w:t>
              </w:r>
              <w:r>
                <w:rPr>
                  <w:noProof/>
                </w:rPr>
                <w:t>. Retrieved from cheatsheet: https://www.cheatsheet.com/gear-style/warning-signs-youre-buying-stolen-electronics.html/</w:t>
              </w:r>
            </w:p>
            <w:p w14:paraId="1029A9B1" w14:textId="77777777" w:rsidR="00C55F9B" w:rsidRDefault="00C55F9B" w:rsidP="00C55F9B">
              <w:pPr>
                <w:pStyle w:val="Bibliography"/>
                <w:spacing w:line="360" w:lineRule="auto"/>
                <w:ind w:left="720" w:hanging="720"/>
                <w:jc w:val="both"/>
                <w:rPr>
                  <w:noProof/>
                </w:rPr>
              </w:pPr>
              <w:r>
                <w:rPr>
                  <w:noProof/>
                </w:rPr>
                <w:t xml:space="preserve">Casper. (2020, 3 14). </w:t>
              </w:r>
              <w:r>
                <w:rPr>
                  <w:i/>
                  <w:iCs/>
                  <w:noProof/>
                </w:rPr>
                <w:t>FaundIt</w:t>
              </w:r>
              <w:r>
                <w:rPr>
                  <w:noProof/>
                </w:rPr>
                <w:t>. Retrieved from faund it: https://db.faundit.com/</w:t>
              </w:r>
            </w:p>
            <w:p w14:paraId="295FAF30" w14:textId="77777777" w:rsidR="00C55F9B" w:rsidRDefault="00C55F9B" w:rsidP="00C55F9B">
              <w:pPr>
                <w:pStyle w:val="Bibliography"/>
                <w:spacing w:line="360" w:lineRule="auto"/>
                <w:ind w:left="720" w:hanging="720"/>
                <w:jc w:val="both"/>
                <w:rPr>
                  <w:noProof/>
                </w:rPr>
              </w:pPr>
              <w:r>
                <w:rPr>
                  <w:noProof/>
                </w:rPr>
                <w:t xml:space="preserve">Cegielski, R. &amp;. (2010). </w:t>
              </w:r>
              <w:r>
                <w:rPr>
                  <w:i/>
                  <w:iCs/>
                  <w:noProof/>
                </w:rPr>
                <w:t>Prototyping versus SDLC</w:t>
              </w:r>
              <w:r>
                <w:rPr>
                  <w:noProof/>
                </w:rPr>
                <w:t>. Retrieved from prime-essay: https://prime-essay.net/samples/Research/prototyping-versus-sdlc-essay.html#:~:text=Prototyping%20is%20defined%20as%20designing,version%20of%20the%20desired%20system.&amp;text=Rainer%20%26%20Cegielski%20(2010)%20noted,iterations%20based%20on%20user's%20feedba</w:t>
              </w:r>
            </w:p>
            <w:p w14:paraId="56D08DA4" w14:textId="77777777" w:rsidR="00C55F9B" w:rsidRDefault="00C55F9B" w:rsidP="00C55F9B">
              <w:pPr>
                <w:pStyle w:val="Bibliography"/>
                <w:spacing w:line="360" w:lineRule="auto"/>
                <w:ind w:left="720" w:hanging="720"/>
                <w:jc w:val="both"/>
                <w:rPr>
                  <w:noProof/>
                </w:rPr>
              </w:pPr>
              <w:r>
                <w:rPr>
                  <w:noProof/>
                </w:rPr>
                <w:t xml:space="preserve">Chris, W. (2019, 8 17). </w:t>
              </w:r>
              <w:r>
                <w:rPr>
                  <w:i/>
                  <w:iCs/>
                  <w:noProof/>
                </w:rPr>
                <w:t xml:space="preserve">Find my device </w:t>
              </w:r>
              <w:r>
                <w:rPr>
                  <w:noProof/>
                </w:rPr>
                <w:t>. Retrieved from https://www.google.com/android/find</w:t>
              </w:r>
            </w:p>
            <w:p w14:paraId="19D6B82E" w14:textId="77777777" w:rsidR="00C55F9B" w:rsidRDefault="00C55F9B" w:rsidP="00C55F9B">
              <w:pPr>
                <w:pStyle w:val="Bibliography"/>
                <w:spacing w:line="360" w:lineRule="auto"/>
                <w:ind w:left="720" w:hanging="720"/>
                <w:jc w:val="both"/>
                <w:rPr>
                  <w:noProof/>
                </w:rPr>
              </w:pPr>
              <w:r>
                <w:rPr>
                  <w:noProof/>
                </w:rPr>
                <w:t xml:space="preserve">Hornyak, T. (2020, 4). </w:t>
              </w:r>
              <w:r>
                <w:rPr>
                  <w:i/>
                  <w:iCs/>
                  <w:noProof/>
                </w:rPr>
                <w:t>japanstation</w:t>
              </w:r>
              <w:r>
                <w:rPr>
                  <w:noProof/>
                </w:rPr>
                <w:t>. Retrieved from japan station guid: https://www.japanstation.com/complete-guide-to-lost-and-found-in-japan/</w:t>
              </w:r>
            </w:p>
            <w:p w14:paraId="5D6469E4" w14:textId="77777777" w:rsidR="00C55F9B" w:rsidRDefault="00C55F9B" w:rsidP="00C55F9B">
              <w:pPr>
                <w:pStyle w:val="Bibliography"/>
                <w:spacing w:line="360" w:lineRule="auto"/>
                <w:ind w:left="720" w:hanging="720"/>
                <w:jc w:val="both"/>
                <w:rPr>
                  <w:noProof/>
                </w:rPr>
              </w:pPr>
              <w:r>
                <w:rPr>
                  <w:noProof/>
                </w:rPr>
                <w:t xml:space="preserve">IBM Developer. (n.d.). </w:t>
              </w:r>
              <w:r>
                <w:rPr>
                  <w:i/>
                  <w:iCs/>
                  <w:noProof/>
                </w:rPr>
                <w:t>IBM</w:t>
              </w:r>
              <w:r>
                <w:rPr>
                  <w:noProof/>
                </w:rPr>
                <w:t>. Retrieved from IBM: https://developer.ibm.com/technologies/web-development/articles/the-sequence-diagram/</w:t>
              </w:r>
            </w:p>
            <w:p w14:paraId="703F3DF8" w14:textId="77777777" w:rsidR="00C55F9B" w:rsidRDefault="00C55F9B" w:rsidP="00C55F9B">
              <w:pPr>
                <w:pStyle w:val="Bibliography"/>
                <w:spacing w:line="360" w:lineRule="auto"/>
                <w:ind w:left="720" w:hanging="720"/>
                <w:jc w:val="both"/>
                <w:rPr>
                  <w:noProof/>
                </w:rPr>
              </w:pPr>
              <w:r>
                <w:rPr>
                  <w:noProof/>
                </w:rPr>
                <w:t xml:space="preserve">Kamau, J. (2018, 4 8). </w:t>
              </w:r>
              <w:r>
                <w:rPr>
                  <w:i/>
                  <w:iCs/>
                  <w:noProof/>
                </w:rPr>
                <w:t>Kenya Law</w:t>
              </w:r>
              <w:r>
                <w:rPr>
                  <w:noProof/>
                </w:rPr>
                <w:t>. Retrieved from caselaw: http://kenyalaw.org/caselaw/cases/view/149346</w:t>
              </w:r>
            </w:p>
            <w:p w14:paraId="453953BF" w14:textId="77777777" w:rsidR="00C55F9B" w:rsidRDefault="00C55F9B" w:rsidP="00C55F9B">
              <w:pPr>
                <w:pStyle w:val="Bibliography"/>
                <w:spacing w:line="360" w:lineRule="auto"/>
                <w:ind w:left="720" w:hanging="720"/>
                <w:jc w:val="both"/>
                <w:rPr>
                  <w:noProof/>
                </w:rPr>
              </w:pPr>
              <w:r>
                <w:rPr>
                  <w:noProof/>
                </w:rPr>
                <w:t xml:space="preserve">karani, l. (2019, 3 10). </w:t>
              </w:r>
              <w:r>
                <w:rPr>
                  <w:i/>
                  <w:iCs/>
                  <w:noProof/>
                </w:rPr>
                <w:t>lost and found</w:t>
              </w:r>
              <w:r>
                <w:rPr>
                  <w:noProof/>
                </w:rPr>
                <w:t>. Retrieved from lost and found: https://lostandfounddc.co.ke/</w:t>
              </w:r>
            </w:p>
            <w:p w14:paraId="434E9B95" w14:textId="77777777" w:rsidR="00C55F9B" w:rsidRDefault="00C55F9B" w:rsidP="00C55F9B">
              <w:pPr>
                <w:pStyle w:val="Bibliography"/>
                <w:spacing w:line="360" w:lineRule="auto"/>
                <w:ind w:left="720" w:hanging="720"/>
                <w:jc w:val="both"/>
                <w:rPr>
                  <w:noProof/>
                </w:rPr>
              </w:pPr>
              <w:r>
                <w:rPr>
                  <w:noProof/>
                </w:rPr>
                <w:lastRenderedPageBreak/>
                <w:t xml:space="preserve">kenya-police. (2018). </w:t>
              </w:r>
              <w:r>
                <w:rPr>
                  <w:i/>
                  <w:iCs/>
                  <w:noProof/>
                </w:rPr>
                <w:t>national police</w:t>
              </w:r>
              <w:r>
                <w:rPr>
                  <w:noProof/>
                </w:rPr>
                <w:t>. Retrieved from crime-statistics: https://www.nationalpolice.go.ke/crime-statistics.html#</w:t>
              </w:r>
            </w:p>
            <w:p w14:paraId="39B36AC3" w14:textId="77777777" w:rsidR="00C55F9B" w:rsidRDefault="00C55F9B" w:rsidP="00C55F9B">
              <w:pPr>
                <w:pStyle w:val="Bibliography"/>
                <w:spacing w:line="360" w:lineRule="auto"/>
                <w:ind w:left="720" w:hanging="720"/>
                <w:jc w:val="both"/>
                <w:rPr>
                  <w:noProof/>
                </w:rPr>
              </w:pPr>
              <w:r>
                <w:rPr>
                  <w:noProof/>
                </w:rPr>
                <w:t xml:space="preserve">Lakshman. (2018, 8 9). </w:t>
              </w:r>
              <w:r>
                <w:rPr>
                  <w:i/>
                  <w:iCs/>
                  <w:noProof/>
                </w:rPr>
                <w:t>Prototype model, sdlc</w:t>
              </w:r>
              <w:r>
                <w:rPr>
                  <w:noProof/>
                </w:rPr>
                <w:t>. Retrieved from Learning programing by lucky sir: http://learnprogramingbyluckysir.blogspot.com/2018/08/what-is-prototype-model-in-software.html</w:t>
              </w:r>
            </w:p>
            <w:p w14:paraId="33138731" w14:textId="77777777" w:rsidR="00C55F9B" w:rsidRDefault="00C55F9B" w:rsidP="00C55F9B">
              <w:pPr>
                <w:pStyle w:val="Bibliography"/>
                <w:spacing w:line="360" w:lineRule="auto"/>
                <w:ind w:left="720" w:hanging="720"/>
                <w:jc w:val="both"/>
                <w:rPr>
                  <w:noProof/>
                </w:rPr>
              </w:pPr>
              <w:r>
                <w:rPr>
                  <w:noProof/>
                </w:rPr>
                <w:t xml:space="preserve">Leffingwell, D. a. (2011). </w:t>
              </w:r>
              <w:r>
                <w:rPr>
                  <w:i/>
                  <w:iCs/>
                  <w:noProof/>
                </w:rPr>
                <w:t>scale dagile framework</w:t>
              </w:r>
              <w:r>
                <w:rPr>
                  <w:noProof/>
                </w:rPr>
                <w:t>. Retrieved from scale dagile framework: https://www.scaledagileframework.com/nonfunctional-requirements/</w:t>
              </w:r>
            </w:p>
            <w:p w14:paraId="0F36402A" w14:textId="77777777" w:rsidR="00C55F9B" w:rsidRDefault="00C55F9B" w:rsidP="00C55F9B">
              <w:pPr>
                <w:pStyle w:val="Bibliography"/>
                <w:spacing w:line="360" w:lineRule="auto"/>
                <w:ind w:left="720" w:hanging="720"/>
                <w:jc w:val="both"/>
                <w:rPr>
                  <w:noProof/>
                </w:rPr>
              </w:pPr>
              <w:r>
                <w:rPr>
                  <w:noProof/>
                </w:rPr>
                <w:t xml:space="preserve">Lewis, S. (2019, 9). </w:t>
              </w:r>
              <w:r>
                <w:rPr>
                  <w:i/>
                  <w:iCs/>
                  <w:noProof/>
                </w:rPr>
                <w:t>Prototyping Model</w:t>
              </w:r>
              <w:r>
                <w:rPr>
                  <w:noProof/>
                </w:rPr>
                <w:t>. Retrieved from SearchCIO: https://searchcio.techtarget.com/definition/Prototyping-Model</w:t>
              </w:r>
            </w:p>
            <w:p w14:paraId="2F484B2C" w14:textId="77777777" w:rsidR="00C55F9B" w:rsidRDefault="00C55F9B" w:rsidP="00C55F9B">
              <w:pPr>
                <w:pStyle w:val="Bibliography"/>
                <w:spacing w:line="360" w:lineRule="auto"/>
                <w:ind w:left="720" w:hanging="720"/>
                <w:jc w:val="both"/>
                <w:rPr>
                  <w:noProof/>
                </w:rPr>
              </w:pPr>
              <w:r>
                <w:rPr>
                  <w:noProof/>
                </w:rPr>
                <w:t>Martin, M. (2021, 12 18). Retrieved from Guru99: https://www.guru99.com/functional-requirement-specification-example.html</w:t>
              </w:r>
            </w:p>
            <w:p w14:paraId="0378AE81" w14:textId="77777777" w:rsidR="00C55F9B" w:rsidRDefault="00C55F9B" w:rsidP="00C55F9B">
              <w:pPr>
                <w:pStyle w:val="Bibliography"/>
                <w:spacing w:line="360" w:lineRule="auto"/>
                <w:ind w:left="720" w:hanging="720"/>
                <w:jc w:val="both"/>
                <w:rPr>
                  <w:noProof/>
                </w:rPr>
              </w:pPr>
              <w:r>
                <w:rPr>
                  <w:noProof/>
                </w:rPr>
                <w:t xml:space="preserve">Merlot, D. (2016, 2 12). </w:t>
              </w:r>
              <w:r>
                <w:rPr>
                  <w:i/>
                  <w:iCs/>
                  <w:noProof/>
                </w:rPr>
                <w:t>Find My Lost</w:t>
              </w:r>
              <w:r>
                <w:rPr>
                  <w:noProof/>
                </w:rPr>
                <w:t>. Retrieved from find my lost: https://www.findmylost.it/en</w:t>
              </w:r>
            </w:p>
            <w:p w14:paraId="47CB4455" w14:textId="77777777" w:rsidR="00C55F9B" w:rsidRDefault="00C55F9B" w:rsidP="00C55F9B">
              <w:pPr>
                <w:pStyle w:val="Bibliography"/>
                <w:spacing w:line="360" w:lineRule="auto"/>
                <w:ind w:left="720" w:hanging="720"/>
                <w:jc w:val="both"/>
                <w:rPr>
                  <w:noProof/>
                </w:rPr>
              </w:pPr>
              <w:r>
                <w:rPr>
                  <w:noProof/>
                </w:rPr>
                <w:t xml:space="preserve">sagepub. (2006, 7 12). </w:t>
              </w:r>
              <w:r>
                <w:rPr>
                  <w:i/>
                  <w:iCs/>
                  <w:noProof/>
                </w:rPr>
                <w:t>sagepub</w:t>
              </w:r>
              <w:r>
                <w:rPr>
                  <w:noProof/>
                </w:rPr>
                <w:t>. Retrieved from https://www.sagepub.com/sites/default/files/upm-binaries/29986_Chapter3.pdf</w:t>
              </w:r>
            </w:p>
            <w:p w14:paraId="5C0956EE" w14:textId="77777777" w:rsidR="00C55F9B" w:rsidRDefault="00C55F9B" w:rsidP="00C55F9B">
              <w:pPr>
                <w:pStyle w:val="Bibliography"/>
                <w:spacing w:line="360" w:lineRule="auto"/>
                <w:ind w:left="720" w:hanging="720"/>
                <w:jc w:val="both"/>
                <w:rPr>
                  <w:noProof/>
                </w:rPr>
              </w:pPr>
              <w:r>
                <w:rPr>
                  <w:noProof/>
                </w:rPr>
                <w:t xml:space="preserve">SAS, T. (2020, 10 11). </w:t>
              </w:r>
              <w:r>
                <w:rPr>
                  <w:i/>
                  <w:iCs/>
                  <w:noProof/>
                </w:rPr>
                <w:t>troov</w:t>
              </w:r>
              <w:r>
                <w:rPr>
                  <w:noProof/>
                </w:rPr>
                <w:t>. Retrieved from Troo: https://www.troov.com/en</w:t>
              </w:r>
            </w:p>
            <w:p w14:paraId="6D58D16F" w14:textId="77777777" w:rsidR="00C55F9B" w:rsidRDefault="00C55F9B" w:rsidP="00C55F9B">
              <w:pPr>
                <w:pStyle w:val="Bibliography"/>
                <w:ind w:left="720" w:hanging="720"/>
                <w:rPr>
                  <w:noProof/>
                </w:rPr>
              </w:pPr>
              <w:r>
                <w:rPr>
                  <w:noProof/>
                </w:rPr>
                <w:t xml:space="preserve">Sauter, T. T. (1999, 11 29). </w:t>
              </w:r>
              <w:r>
                <w:rPr>
                  <w:i/>
                  <w:iCs/>
                  <w:noProof/>
                </w:rPr>
                <w:t>OBJECT-ORIENTED ANALYSIS</w:t>
              </w:r>
              <w:r>
                <w:rPr>
                  <w:noProof/>
                </w:rPr>
                <w:t>. Retrieved from umsl: https://www.umsl.edu/~sauterv/analysis/ooa.html</w:t>
              </w:r>
            </w:p>
            <w:p w14:paraId="03677B86" w14:textId="77777777" w:rsidR="00C55F9B" w:rsidRDefault="00C55F9B" w:rsidP="00C55F9B">
              <w:pPr>
                <w:pStyle w:val="Bibliography"/>
                <w:spacing w:line="360" w:lineRule="auto"/>
                <w:ind w:left="720" w:hanging="720"/>
                <w:jc w:val="both"/>
                <w:rPr>
                  <w:noProof/>
                </w:rPr>
              </w:pPr>
              <w:r>
                <w:rPr>
                  <w:noProof/>
                </w:rPr>
                <w:t xml:space="preserve">Siedle, J. (2015, 6). </w:t>
              </w:r>
              <w:r>
                <w:rPr>
                  <w:i/>
                  <w:iCs/>
                  <w:noProof/>
                </w:rPr>
                <w:t>System Requirements</w:t>
              </w:r>
              <w:r>
                <w:rPr>
                  <w:noProof/>
                </w:rPr>
                <w:t>. Retrieved from umsl: https://www.umsl.edu/~sauterv/analysis/F2015/System%20Requirements.html.htm</w:t>
              </w:r>
            </w:p>
            <w:p w14:paraId="33FA823F" w14:textId="77777777" w:rsidR="00C55F9B" w:rsidRDefault="00C55F9B" w:rsidP="00C55F9B">
              <w:pPr>
                <w:pStyle w:val="Bibliography"/>
                <w:spacing w:line="360" w:lineRule="auto"/>
                <w:ind w:left="720" w:hanging="720"/>
                <w:jc w:val="both"/>
                <w:rPr>
                  <w:noProof/>
                </w:rPr>
              </w:pPr>
              <w:r>
                <w:rPr>
                  <w:noProof/>
                </w:rPr>
                <w:t xml:space="preserve">statisticssolutions. (2020, 7 24). </w:t>
              </w:r>
              <w:r>
                <w:rPr>
                  <w:i/>
                  <w:iCs/>
                  <w:noProof/>
                </w:rPr>
                <w:t>www.statisticssolutions.com</w:t>
              </w:r>
              <w:r>
                <w:rPr>
                  <w:noProof/>
                </w:rPr>
                <w:t>. Retrieved from statisticssolutions: https://www.statisticssolutions.com/what-are-focus-group-interviews-and-why-should-i-conduct-them/</w:t>
              </w:r>
            </w:p>
            <w:p w14:paraId="2C637810" w14:textId="77777777" w:rsidR="00C55F9B" w:rsidRDefault="00C55F9B" w:rsidP="00C55F9B">
              <w:pPr>
                <w:pStyle w:val="Bibliography"/>
                <w:spacing w:line="360" w:lineRule="auto"/>
                <w:ind w:left="720" w:hanging="720"/>
                <w:jc w:val="both"/>
                <w:rPr>
                  <w:noProof/>
                </w:rPr>
              </w:pPr>
              <w:r>
                <w:rPr>
                  <w:noProof/>
                </w:rPr>
                <w:t xml:space="preserve">Story, G. B. (Director). (2020). </w:t>
              </w:r>
              <w:r>
                <w:rPr>
                  <w:i/>
                  <w:iCs/>
                  <w:noProof/>
                </w:rPr>
                <w:t>How Tokyo’s Massive Lost &amp; Found Works</w:t>
              </w:r>
              <w:r>
                <w:rPr>
                  <w:noProof/>
                </w:rPr>
                <w:t xml:space="preserve"> [Motion Picture].</w:t>
              </w:r>
            </w:p>
            <w:p w14:paraId="7F01DB18" w14:textId="77777777" w:rsidR="00C55F9B" w:rsidRDefault="00C55F9B" w:rsidP="00EE4BAB">
              <w:pPr>
                <w:pStyle w:val="Bibliography"/>
                <w:spacing w:line="360" w:lineRule="auto"/>
                <w:ind w:left="720" w:hanging="720"/>
                <w:jc w:val="both"/>
                <w:rPr>
                  <w:noProof/>
                </w:rPr>
              </w:pPr>
              <w:r>
                <w:rPr>
                  <w:noProof/>
                </w:rPr>
                <w:t xml:space="preserve">study, C. (2020, 7 27). </w:t>
              </w:r>
              <w:r>
                <w:rPr>
                  <w:i/>
                  <w:iCs/>
                  <w:noProof/>
                </w:rPr>
                <w:t>-consider-system-produces-budget-reports-department-work-alternatively-consider</w:t>
              </w:r>
              <w:r>
                <w:rPr>
                  <w:noProof/>
                </w:rPr>
                <w:t>. Retrieved from chegg study: https://www.chegg.com/homework-help/questions-and-answers/1-consider-system-produces-budget-reports-department-work-alternatively-consider-registrat-q24038489#question-transcript</w:t>
              </w:r>
            </w:p>
            <w:p w14:paraId="053F2D65" w14:textId="77777777" w:rsidR="00C55F9B" w:rsidRDefault="00C55F9B" w:rsidP="00EE4BAB">
              <w:pPr>
                <w:pStyle w:val="Bibliography"/>
                <w:spacing w:line="360" w:lineRule="auto"/>
                <w:ind w:left="720" w:hanging="720"/>
                <w:jc w:val="both"/>
                <w:rPr>
                  <w:noProof/>
                </w:rPr>
              </w:pPr>
              <w:r>
                <w:rPr>
                  <w:noProof/>
                </w:rPr>
                <w:lastRenderedPageBreak/>
                <w:t xml:space="preserve">Sutton, M. (2020, 6). </w:t>
              </w:r>
              <w:r>
                <w:rPr>
                  <w:i/>
                  <w:iCs/>
                  <w:noProof/>
                </w:rPr>
                <w:t>SUPPLY BY THEFT: Does the Market for Second-hand Goods Play a Role in Keeping Crime Figures High?</w:t>
              </w:r>
              <w:r>
                <w:rPr>
                  <w:noProof/>
                </w:rPr>
                <w:t xml:space="preserve"> Retrieved from jstro: https://www.jstor.org/stable/23637892</w:t>
              </w:r>
            </w:p>
            <w:p w14:paraId="63BD30F7" w14:textId="77777777" w:rsidR="00C55F9B" w:rsidRDefault="00C55F9B" w:rsidP="00EE4BAB">
              <w:pPr>
                <w:pStyle w:val="Bibliography"/>
                <w:spacing w:line="360" w:lineRule="auto"/>
                <w:ind w:left="720" w:hanging="720"/>
                <w:jc w:val="both"/>
                <w:rPr>
                  <w:noProof/>
                </w:rPr>
              </w:pPr>
              <w:r>
                <w:rPr>
                  <w:noProof/>
                </w:rPr>
                <w:t xml:space="preserve">Swarna, G. (2006). </w:t>
              </w:r>
              <w:r>
                <w:rPr>
                  <w:i/>
                  <w:iCs/>
                  <w:noProof/>
                </w:rPr>
                <w:t>System Analysis and Design - Overview</w:t>
              </w:r>
              <w:r>
                <w:rPr>
                  <w:noProof/>
                </w:rPr>
                <w:t>. Retrieved from tutorialspoint: https://www.tutorialspoint.com/system_analysis_and_design/system_analysis_and_design_overview.htm</w:t>
              </w:r>
            </w:p>
            <w:p w14:paraId="6C0C5330" w14:textId="77777777" w:rsidR="00C55F9B" w:rsidRDefault="00C55F9B" w:rsidP="00EE4BAB">
              <w:pPr>
                <w:pStyle w:val="Bibliography"/>
                <w:spacing w:line="360" w:lineRule="auto"/>
                <w:ind w:left="720" w:hanging="720"/>
                <w:jc w:val="both"/>
                <w:rPr>
                  <w:noProof/>
                </w:rPr>
              </w:pPr>
              <w:r>
                <w:rPr>
                  <w:noProof/>
                </w:rPr>
                <w:t xml:space="preserve">Tutorialspoint. (2006). </w:t>
              </w:r>
              <w:r>
                <w:rPr>
                  <w:i/>
                  <w:iCs/>
                  <w:noProof/>
                </w:rPr>
                <w:t>Tutorials point</w:t>
              </w:r>
              <w:r>
                <w:rPr>
                  <w:noProof/>
                </w:rPr>
                <w:t>. Retrieved from https://www.tutorialspoint.com/dbms/dbms_data_schemas.htm</w:t>
              </w:r>
            </w:p>
            <w:p w14:paraId="2FE04203" w14:textId="77777777" w:rsidR="00C55F9B" w:rsidRDefault="00C55F9B" w:rsidP="00EE4BAB">
              <w:pPr>
                <w:pStyle w:val="Bibliography"/>
                <w:spacing w:line="360" w:lineRule="auto"/>
                <w:ind w:left="720" w:hanging="720"/>
                <w:jc w:val="both"/>
                <w:rPr>
                  <w:noProof/>
                </w:rPr>
              </w:pPr>
              <w:r>
                <w:rPr>
                  <w:noProof/>
                </w:rPr>
                <w:t xml:space="preserve">Tutorialspoint. (2019). </w:t>
              </w:r>
              <w:r>
                <w:rPr>
                  <w:i/>
                  <w:iCs/>
                  <w:noProof/>
                </w:rPr>
                <w:t>Black box testing</w:t>
              </w:r>
              <w:r>
                <w:rPr>
                  <w:noProof/>
                </w:rPr>
                <w:t>. Retrieved from tutorialspoint.com: https://www.tutorialspoint.com/software_testing_dictionary/black_box_testing.htm</w:t>
              </w:r>
            </w:p>
            <w:p w14:paraId="49514462" w14:textId="77777777" w:rsidR="00C55F9B" w:rsidRDefault="00C55F9B" w:rsidP="00EE4BAB">
              <w:pPr>
                <w:pStyle w:val="Bibliography"/>
                <w:spacing w:line="360" w:lineRule="auto"/>
                <w:ind w:left="720" w:hanging="720"/>
                <w:jc w:val="both"/>
                <w:rPr>
                  <w:noProof/>
                </w:rPr>
              </w:pPr>
              <w:r>
                <w:rPr>
                  <w:noProof/>
                </w:rPr>
                <w:t xml:space="preserve">ursula meseberg, b. n. (n.d.). </w:t>
              </w:r>
              <w:r>
                <w:rPr>
                  <w:i/>
                  <w:iCs/>
                  <w:noProof/>
                </w:rPr>
                <w:t>microtool</w:t>
              </w:r>
              <w:r>
                <w:rPr>
                  <w:noProof/>
                </w:rPr>
                <w:t>. Retrieved from micro tool making IT better: https://www.microtool.de/en/knowledge-base/what-is-a-use-case-diagram/</w:t>
              </w:r>
            </w:p>
            <w:p w14:paraId="4DB92E88" w14:textId="77777777" w:rsidR="00C55F9B" w:rsidRDefault="00C55F9B" w:rsidP="00EE4BAB">
              <w:pPr>
                <w:pStyle w:val="Bibliography"/>
                <w:spacing w:line="360" w:lineRule="auto"/>
                <w:ind w:left="720" w:hanging="720"/>
                <w:jc w:val="both"/>
                <w:rPr>
                  <w:noProof/>
                </w:rPr>
              </w:pPr>
              <w:r>
                <w:rPr>
                  <w:noProof/>
                </w:rPr>
                <w:t xml:space="preserve">wecomputing. (2020, 12 24). </w:t>
              </w:r>
              <w:r>
                <w:rPr>
                  <w:i/>
                  <w:iCs/>
                  <w:noProof/>
                </w:rPr>
                <w:t>system analysis</w:t>
              </w:r>
              <w:r>
                <w:rPr>
                  <w:noProof/>
                </w:rPr>
                <w:t>. Retrieved from w3computing: https://www.w3computing.com/systemsanalysis/roles-systems-analyst/</w:t>
              </w:r>
            </w:p>
            <w:p w14:paraId="711663A6" w14:textId="474CFD50" w:rsidR="000D1D0C" w:rsidRDefault="00EE3BEF" w:rsidP="00C55F9B">
              <w:pPr>
                <w:spacing w:line="360" w:lineRule="auto"/>
                <w:jc w:val="both"/>
              </w:pPr>
              <w:r>
                <w:rPr>
                  <w:b/>
                  <w:bCs/>
                  <w:noProof/>
                </w:rPr>
                <w:fldChar w:fldCharType="end"/>
              </w:r>
              <w:r w:rsidR="000D1D0C">
                <w:br w:type="page"/>
              </w:r>
            </w:p>
          </w:sdtContent>
        </w:sdt>
      </w:sdtContent>
    </w:sdt>
    <w:p w14:paraId="0F1F5B4C" w14:textId="4A02275C" w:rsidR="000D1D0C" w:rsidRPr="00114EAE" w:rsidRDefault="000D1D0C" w:rsidP="00C075AD">
      <w:pPr>
        <w:pStyle w:val="mine"/>
        <w:spacing w:line="360" w:lineRule="auto"/>
      </w:pPr>
      <w:bookmarkStart w:id="125" w:name="_Toc94466812"/>
      <w:r w:rsidRPr="00114EAE">
        <w:lastRenderedPageBreak/>
        <w:t>Appendix</w:t>
      </w:r>
      <w:bookmarkEnd w:id="125"/>
    </w:p>
    <w:p w14:paraId="4FACD827" w14:textId="56E9DBCE" w:rsidR="000D1D0C" w:rsidRDefault="000D1D0C" w:rsidP="00CB7BCD">
      <w:pPr>
        <w:pStyle w:val="mine"/>
      </w:pPr>
      <w:bookmarkStart w:id="126" w:name="_Toc94466813"/>
      <w:r>
        <w:t>Appendix A: Gantt chart</w:t>
      </w:r>
      <w:bookmarkEnd w:id="126"/>
    </w:p>
    <w:p w14:paraId="1C906D5D" w14:textId="77777777" w:rsidR="004D6831" w:rsidRDefault="004D6831" w:rsidP="00C075AD">
      <w:pPr>
        <w:keepNext/>
        <w:spacing w:line="360" w:lineRule="auto"/>
      </w:pPr>
      <w:r>
        <w:rPr>
          <w:noProof/>
        </w:rPr>
        <w:drawing>
          <wp:inline distT="0" distB="0" distL="0" distR="0" wp14:anchorId="173B6368" wp14:editId="0C696530">
            <wp:extent cx="6401730" cy="28783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12806" cy="2883352"/>
                    </a:xfrm>
                    <a:prstGeom prst="rect">
                      <a:avLst/>
                    </a:prstGeom>
                    <a:noFill/>
                    <a:ln>
                      <a:noFill/>
                    </a:ln>
                  </pic:spPr>
                </pic:pic>
              </a:graphicData>
            </a:graphic>
          </wp:inline>
        </w:drawing>
      </w:r>
    </w:p>
    <w:p w14:paraId="49006AF4" w14:textId="3227AD2F" w:rsidR="004D6831" w:rsidRPr="009359B0" w:rsidRDefault="004D6831" w:rsidP="009359B0">
      <w:pPr>
        <w:jc w:val="center"/>
      </w:pPr>
      <w:bookmarkStart w:id="127" w:name="_Toc94467710"/>
      <w:r w:rsidRPr="009359B0">
        <w:t xml:space="preserve">Figure </w:t>
      </w:r>
      <w:fldSimple w:instr=" STYLEREF 1 \s ">
        <w:r w:rsidR="00691CF7">
          <w:rPr>
            <w:noProof/>
          </w:rPr>
          <w:t>6</w:t>
        </w:r>
      </w:fldSimple>
      <w:r w:rsidR="00691CF7">
        <w:t>.</w:t>
      </w:r>
      <w:fldSimple w:instr=" SEQ Figure \* ARABIC \s 1 ">
        <w:r w:rsidR="00691CF7">
          <w:rPr>
            <w:noProof/>
          </w:rPr>
          <w:t>1</w:t>
        </w:r>
      </w:fldSimple>
      <w:r w:rsidRPr="009359B0">
        <w:t>: Gantt chart</w:t>
      </w:r>
      <w:bookmarkEnd w:id="127"/>
    </w:p>
    <w:p w14:paraId="4633D3BC" w14:textId="77777777" w:rsidR="00A45FC6" w:rsidRDefault="00A45FC6">
      <w:pPr>
        <w:spacing w:before="0"/>
      </w:pPr>
      <w:r>
        <w:br w:type="page"/>
      </w:r>
    </w:p>
    <w:p w14:paraId="603F301C" w14:textId="682DF599" w:rsidR="0008237C" w:rsidRDefault="0008237C" w:rsidP="00CB7BCD">
      <w:pPr>
        <w:pStyle w:val="mine"/>
      </w:pPr>
      <w:bookmarkStart w:id="128" w:name="_Toc94466814"/>
      <w:r>
        <w:lastRenderedPageBreak/>
        <w:t>Appendix B: Data collection</w:t>
      </w:r>
      <w:bookmarkEnd w:id="128"/>
    </w:p>
    <w:p w14:paraId="61B1C6CD" w14:textId="06F5412E" w:rsidR="0008237C" w:rsidRDefault="0008237C" w:rsidP="0008237C">
      <w:pPr>
        <w:pStyle w:val="ListParagraph"/>
        <w:numPr>
          <w:ilvl w:val="0"/>
          <w:numId w:val="7"/>
        </w:numPr>
      </w:pPr>
      <w:r>
        <w:t>Have you ever lost an item?</w:t>
      </w:r>
    </w:p>
    <w:p w14:paraId="09D23D22" w14:textId="1780CC25" w:rsidR="00353DA0" w:rsidRDefault="00353DA0" w:rsidP="00353DA0">
      <w:pPr>
        <w:pStyle w:val="ListParagraph"/>
        <w:numPr>
          <w:ilvl w:val="0"/>
          <w:numId w:val="8"/>
        </w:numPr>
      </w:pPr>
      <w:r>
        <w:t>Yes</w:t>
      </w:r>
    </w:p>
    <w:p w14:paraId="43246F86" w14:textId="46782E51" w:rsidR="00353DA0" w:rsidRDefault="00353DA0" w:rsidP="00353DA0">
      <w:pPr>
        <w:pStyle w:val="ListParagraph"/>
        <w:numPr>
          <w:ilvl w:val="0"/>
          <w:numId w:val="8"/>
        </w:numPr>
      </w:pPr>
      <w:r>
        <w:t>No</w:t>
      </w:r>
    </w:p>
    <w:p w14:paraId="0B3E7008" w14:textId="3F8222D8" w:rsidR="00353DA0" w:rsidRDefault="0008237C" w:rsidP="00353DA0">
      <w:pPr>
        <w:pStyle w:val="ListParagraph"/>
        <w:numPr>
          <w:ilvl w:val="0"/>
          <w:numId w:val="7"/>
        </w:numPr>
      </w:pPr>
      <w:r>
        <w:t>Have you ever found an item?</w:t>
      </w:r>
    </w:p>
    <w:p w14:paraId="7E7F815F" w14:textId="4CC0CDAA" w:rsidR="00353DA0" w:rsidRDefault="00353DA0" w:rsidP="00353DA0">
      <w:pPr>
        <w:pStyle w:val="ListParagraph"/>
        <w:numPr>
          <w:ilvl w:val="0"/>
          <w:numId w:val="9"/>
        </w:numPr>
      </w:pPr>
      <w:r>
        <w:t>Yes</w:t>
      </w:r>
    </w:p>
    <w:p w14:paraId="1B9ED212" w14:textId="57CB5805" w:rsidR="00353DA0" w:rsidRDefault="00353DA0" w:rsidP="00353DA0">
      <w:pPr>
        <w:pStyle w:val="ListParagraph"/>
        <w:numPr>
          <w:ilvl w:val="0"/>
          <w:numId w:val="9"/>
        </w:numPr>
      </w:pPr>
      <w:r>
        <w:t>No</w:t>
      </w:r>
    </w:p>
    <w:p w14:paraId="404DA2DD" w14:textId="3BEF79A0" w:rsidR="0008237C" w:rsidRDefault="0008237C" w:rsidP="0008237C">
      <w:pPr>
        <w:pStyle w:val="ListParagraph"/>
        <w:numPr>
          <w:ilvl w:val="0"/>
          <w:numId w:val="7"/>
        </w:numPr>
      </w:pPr>
      <w:r>
        <w:t>What measures do you take when you find a lost</w:t>
      </w:r>
      <w:r w:rsidR="00353DA0">
        <w:t xml:space="preserve"> item?</w:t>
      </w:r>
    </w:p>
    <w:p w14:paraId="54FE75E7" w14:textId="236F7C03" w:rsidR="00353DA0" w:rsidRDefault="00353DA0" w:rsidP="0008237C">
      <w:pPr>
        <w:pStyle w:val="ListParagraph"/>
        <w:numPr>
          <w:ilvl w:val="0"/>
          <w:numId w:val="7"/>
        </w:numPr>
      </w:pPr>
      <w:r>
        <w:t>What measure do you take lose an item?</w:t>
      </w:r>
    </w:p>
    <w:p w14:paraId="059CFB04" w14:textId="67C0BD60" w:rsidR="0008237C" w:rsidRDefault="0008237C" w:rsidP="0008237C">
      <w:pPr>
        <w:pStyle w:val="ListParagraph"/>
        <w:numPr>
          <w:ilvl w:val="0"/>
          <w:numId w:val="7"/>
        </w:numPr>
      </w:pPr>
      <w:r>
        <w:t>Were you able to locate the item you lost? If yes, how did you locate your item</w:t>
      </w:r>
      <w:r w:rsidR="00A45FC6">
        <w:t>?</w:t>
      </w:r>
    </w:p>
    <w:p w14:paraId="791DEC54" w14:textId="2EFCA164" w:rsidR="0008237C" w:rsidRDefault="0008237C" w:rsidP="0008237C">
      <w:pPr>
        <w:pStyle w:val="ListParagraph"/>
        <w:numPr>
          <w:ilvl w:val="0"/>
          <w:numId w:val="7"/>
        </w:numPr>
      </w:pPr>
      <w:r>
        <w:t>Were you able to locate the owner of the item you found? If yes how.</w:t>
      </w:r>
    </w:p>
    <w:p w14:paraId="2CC8508C" w14:textId="245EAB3C" w:rsidR="00353DA0" w:rsidRDefault="00353DA0" w:rsidP="0008237C">
      <w:pPr>
        <w:pStyle w:val="ListParagraph"/>
        <w:numPr>
          <w:ilvl w:val="0"/>
          <w:numId w:val="7"/>
        </w:numPr>
      </w:pPr>
      <w:r>
        <w:t>Would you use an online application as a means of finding your item</w:t>
      </w:r>
      <w:r w:rsidR="00A45FC6">
        <w:t xml:space="preserve"> in future</w:t>
      </w:r>
      <w:r>
        <w:t>?</w:t>
      </w:r>
    </w:p>
    <w:p w14:paraId="5EDBF117" w14:textId="6BFFBD7A" w:rsidR="00A45FC6" w:rsidRDefault="00A45FC6" w:rsidP="00A45FC6">
      <w:pPr>
        <w:pStyle w:val="ListParagraph"/>
        <w:numPr>
          <w:ilvl w:val="0"/>
          <w:numId w:val="11"/>
        </w:numPr>
      </w:pPr>
      <w:r>
        <w:t>Yes</w:t>
      </w:r>
    </w:p>
    <w:p w14:paraId="4D14EA41" w14:textId="74E42104" w:rsidR="00A45FC6" w:rsidRDefault="00A45FC6" w:rsidP="00A45FC6">
      <w:pPr>
        <w:pStyle w:val="ListParagraph"/>
        <w:numPr>
          <w:ilvl w:val="0"/>
          <w:numId w:val="11"/>
        </w:numPr>
      </w:pPr>
      <w:r>
        <w:t>No, why?</w:t>
      </w:r>
    </w:p>
    <w:p w14:paraId="6ED39A66" w14:textId="1910B901" w:rsidR="00A45FC6" w:rsidRDefault="00A45FC6" w:rsidP="00A45FC6">
      <w:pPr>
        <w:pStyle w:val="ListParagraph"/>
        <w:numPr>
          <w:ilvl w:val="0"/>
          <w:numId w:val="11"/>
        </w:numPr>
      </w:pPr>
      <w:r>
        <w:t>Maybe, why?</w:t>
      </w:r>
    </w:p>
    <w:p w14:paraId="055B719A" w14:textId="0659F2DE" w:rsidR="00A45FC6" w:rsidRDefault="00A45FC6" w:rsidP="0008237C">
      <w:pPr>
        <w:pStyle w:val="ListParagraph"/>
        <w:numPr>
          <w:ilvl w:val="0"/>
          <w:numId w:val="7"/>
        </w:numPr>
      </w:pPr>
      <w:r>
        <w:t>Would you use an online application as a means of finding an owner of a lost item in future?</w:t>
      </w:r>
    </w:p>
    <w:p w14:paraId="43C6EFE9" w14:textId="5CCF2559" w:rsidR="00A45FC6" w:rsidRDefault="00A45FC6" w:rsidP="00A45FC6">
      <w:pPr>
        <w:pStyle w:val="ListParagraph"/>
        <w:numPr>
          <w:ilvl w:val="0"/>
          <w:numId w:val="10"/>
        </w:numPr>
      </w:pPr>
      <w:r>
        <w:t>Yes</w:t>
      </w:r>
    </w:p>
    <w:p w14:paraId="11D8B5DB" w14:textId="24928756" w:rsidR="00A45FC6" w:rsidRDefault="00A45FC6" w:rsidP="00A45FC6">
      <w:pPr>
        <w:pStyle w:val="ListParagraph"/>
        <w:numPr>
          <w:ilvl w:val="0"/>
          <w:numId w:val="10"/>
        </w:numPr>
      </w:pPr>
      <w:r>
        <w:t>No, why?</w:t>
      </w:r>
    </w:p>
    <w:p w14:paraId="5BF0C976" w14:textId="259D1A3A" w:rsidR="00A45FC6" w:rsidRDefault="00A45FC6" w:rsidP="00A45FC6">
      <w:pPr>
        <w:pStyle w:val="ListParagraph"/>
        <w:numPr>
          <w:ilvl w:val="0"/>
          <w:numId w:val="10"/>
        </w:numPr>
      </w:pPr>
      <w:r>
        <w:t>Maybe, why?</w:t>
      </w:r>
    </w:p>
    <w:p w14:paraId="7E6434B4" w14:textId="652FD336" w:rsidR="00A45FC6" w:rsidRDefault="00A45FC6" w:rsidP="0008237C">
      <w:pPr>
        <w:pStyle w:val="ListParagraph"/>
        <w:numPr>
          <w:ilvl w:val="0"/>
          <w:numId w:val="7"/>
        </w:numPr>
      </w:pPr>
      <w:r>
        <w:t>Would you consider testing an online lost and found system?</w:t>
      </w:r>
    </w:p>
    <w:p w14:paraId="76C69D53" w14:textId="07EB7706" w:rsidR="004404C0" w:rsidRDefault="004404C0" w:rsidP="004404C0">
      <w:pPr>
        <w:pStyle w:val="ListParagraph"/>
        <w:numPr>
          <w:ilvl w:val="0"/>
          <w:numId w:val="12"/>
        </w:numPr>
      </w:pPr>
      <w:r>
        <w:t>Yes</w:t>
      </w:r>
    </w:p>
    <w:p w14:paraId="6F41D5A0" w14:textId="31A6FA0D" w:rsidR="004404C0" w:rsidRDefault="004404C0" w:rsidP="004404C0">
      <w:pPr>
        <w:pStyle w:val="ListParagraph"/>
        <w:numPr>
          <w:ilvl w:val="0"/>
          <w:numId w:val="12"/>
        </w:numPr>
      </w:pPr>
      <w:r>
        <w:t>No, why?</w:t>
      </w:r>
    </w:p>
    <w:p w14:paraId="6D37669E" w14:textId="63AC9B17" w:rsidR="004404C0" w:rsidRDefault="004404C0" w:rsidP="004404C0">
      <w:pPr>
        <w:pStyle w:val="ListParagraph"/>
        <w:numPr>
          <w:ilvl w:val="0"/>
          <w:numId w:val="12"/>
        </w:numPr>
      </w:pPr>
      <w:r>
        <w:t>Maybe, why?</w:t>
      </w:r>
    </w:p>
    <w:p w14:paraId="1391A795" w14:textId="3A14F60C" w:rsidR="00CB7BCD" w:rsidRDefault="00CB7BCD" w:rsidP="00CB7BCD">
      <w:pPr>
        <w:ind w:left="360"/>
      </w:pPr>
    </w:p>
    <w:p w14:paraId="7401E522" w14:textId="77777777" w:rsidR="00CB7BCD" w:rsidRDefault="00CB7BCD">
      <w:pPr>
        <w:spacing w:before="0"/>
      </w:pPr>
      <w:r>
        <w:br w:type="page"/>
      </w:r>
    </w:p>
    <w:p w14:paraId="51300CE4" w14:textId="38EB77FE" w:rsidR="00CB7BCD" w:rsidRDefault="00CB7BCD" w:rsidP="00EF0BCB">
      <w:pPr>
        <w:pStyle w:val="mine"/>
      </w:pPr>
      <w:bookmarkStart w:id="129" w:name="_Toc94466815"/>
      <w:r>
        <w:lastRenderedPageBreak/>
        <w:t>Appendix C: Interesting Code</w:t>
      </w:r>
      <w:bookmarkEnd w:id="129"/>
    </w:p>
    <w:p w14:paraId="2CCB5904" w14:textId="77777777" w:rsidR="00EF0BCB" w:rsidRDefault="00EF0BCB" w:rsidP="00EF0BCB">
      <w:pPr>
        <w:keepNext/>
      </w:pPr>
      <w:r>
        <w:rPr>
          <w:noProof/>
        </w:rPr>
        <w:drawing>
          <wp:inline distT="0" distB="0" distL="0" distR="0" wp14:anchorId="03FC8B2E" wp14:editId="70265B4B">
            <wp:extent cx="5943600" cy="5781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781675"/>
                    </a:xfrm>
                    <a:prstGeom prst="rect">
                      <a:avLst/>
                    </a:prstGeom>
                    <a:noFill/>
                    <a:ln>
                      <a:noFill/>
                    </a:ln>
                  </pic:spPr>
                </pic:pic>
              </a:graphicData>
            </a:graphic>
          </wp:inline>
        </w:drawing>
      </w:r>
    </w:p>
    <w:p w14:paraId="3C671FCB" w14:textId="12B06655" w:rsidR="00EF0BCB" w:rsidRDefault="00EF0BCB" w:rsidP="009359B0">
      <w:bookmarkStart w:id="130" w:name="_Toc94467711"/>
      <w:r w:rsidRPr="00EF0BCB">
        <w:t xml:space="preserve">Figure </w:t>
      </w:r>
      <w:fldSimple w:instr=" STYLEREF 1 \s ">
        <w:r w:rsidR="00691CF7">
          <w:rPr>
            <w:noProof/>
          </w:rPr>
          <w:t>6</w:t>
        </w:r>
      </w:fldSimple>
      <w:r w:rsidR="00691CF7">
        <w:t>.</w:t>
      </w:r>
      <w:fldSimple w:instr=" SEQ Figure \* ARABIC \s 1 ">
        <w:r w:rsidR="00691CF7">
          <w:rPr>
            <w:noProof/>
          </w:rPr>
          <w:t>2</w:t>
        </w:r>
      </w:fldSimple>
      <w:r w:rsidRPr="00EF0BCB">
        <w:t>: Pdf converter script</w:t>
      </w:r>
      <w:bookmarkEnd w:id="130"/>
    </w:p>
    <w:p w14:paraId="224B2490" w14:textId="4502F76E" w:rsidR="00EF0BCB" w:rsidRDefault="00EF0BCB" w:rsidP="00EF0BCB">
      <w:r>
        <w:t>The above image shows a pdf converter script which converts a HTML table code into a pdf.</w:t>
      </w:r>
    </w:p>
    <w:p w14:paraId="643C9A4D" w14:textId="77777777" w:rsidR="00FE081C" w:rsidRDefault="00FE081C" w:rsidP="00FE081C">
      <w:pPr>
        <w:keepNext/>
      </w:pPr>
      <w:r>
        <w:rPr>
          <w:noProof/>
        </w:rPr>
        <w:lastRenderedPageBreak/>
        <w:drawing>
          <wp:inline distT="0" distB="0" distL="0" distR="0" wp14:anchorId="6D904EC8" wp14:editId="775AA341">
            <wp:extent cx="6743700" cy="3771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43700" cy="3771900"/>
                    </a:xfrm>
                    <a:prstGeom prst="rect">
                      <a:avLst/>
                    </a:prstGeom>
                    <a:noFill/>
                    <a:ln>
                      <a:noFill/>
                    </a:ln>
                  </pic:spPr>
                </pic:pic>
              </a:graphicData>
            </a:graphic>
          </wp:inline>
        </w:drawing>
      </w:r>
    </w:p>
    <w:p w14:paraId="040D0622" w14:textId="1D66DA9A" w:rsidR="00EF0BCB" w:rsidRPr="00FE081C" w:rsidRDefault="00FE081C" w:rsidP="009359B0">
      <w:bookmarkStart w:id="131" w:name="_Toc94467712"/>
      <w:r w:rsidRPr="00FE081C">
        <w:t xml:space="preserve">Figure </w:t>
      </w:r>
      <w:fldSimple w:instr=" STYLEREF 1 \s ">
        <w:r w:rsidR="00691CF7">
          <w:rPr>
            <w:noProof/>
          </w:rPr>
          <w:t>6</w:t>
        </w:r>
      </w:fldSimple>
      <w:r w:rsidR="00691CF7">
        <w:t>.</w:t>
      </w:r>
      <w:fldSimple w:instr=" SEQ Figure \* ARABIC \s 1 ">
        <w:r w:rsidR="00691CF7">
          <w:rPr>
            <w:noProof/>
          </w:rPr>
          <w:t>3</w:t>
        </w:r>
      </w:fldSimple>
      <w:r w:rsidRPr="00FE081C">
        <w:t>:Search and filter script</w:t>
      </w:r>
      <w:bookmarkEnd w:id="131"/>
    </w:p>
    <w:p w14:paraId="0FF527FD" w14:textId="20482A06" w:rsidR="00FE081C" w:rsidRDefault="00FE081C" w:rsidP="00FE081C">
      <w:r>
        <w:t>The image above shows a search and filter script that enables an individual to filter the lost or found item view.</w:t>
      </w:r>
    </w:p>
    <w:p w14:paraId="548C8585" w14:textId="77777777" w:rsidR="00277D49" w:rsidRDefault="00277D49">
      <w:pPr>
        <w:spacing w:before="0"/>
      </w:pPr>
      <w:r>
        <w:br w:type="page"/>
      </w:r>
    </w:p>
    <w:p w14:paraId="0B80F13D" w14:textId="2DEB1F4D" w:rsidR="00277D49" w:rsidRDefault="00277D49" w:rsidP="00277D49">
      <w:pPr>
        <w:pStyle w:val="mine"/>
      </w:pPr>
      <w:bookmarkStart w:id="132" w:name="_Toc94466816"/>
      <w:r>
        <w:lastRenderedPageBreak/>
        <w:t>Appendix D: User Manual</w:t>
      </w:r>
      <w:bookmarkEnd w:id="132"/>
    </w:p>
    <w:p w14:paraId="301C9A9A" w14:textId="2E37C709" w:rsidR="00277D49" w:rsidRDefault="00277D49" w:rsidP="00277D49">
      <w:r>
        <w:t>Under user interface is where the system interfaces are going to be displayed and what is happening under each interface is going to be explained.</w:t>
      </w:r>
    </w:p>
    <w:p w14:paraId="4960AF0D" w14:textId="77777777" w:rsidR="00BB41EC" w:rsidRDefault="00BB41EC" w:rsidP="00BB41EC">
      <w:pPr>
        <w:keepNext/>
      </w:pPr>
      <w:r w:rsidRPr="00BB41EC">
        <w:rPr>
          <w:noProof/>
        </w:rPr>
        <w:drawing>
          <wp:inline distT="0" distB="0" distL="0" distR="0" wp14:anchorId="4192F219" wp14:editId="023B7497">
            <wp:extent cx="5943600" cy="3749675"/>
            <wp:effectExtent l="0" t="0" r="0" b="317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3"/>
                    <a:stretch>
                      <a:fillRect/>
                    </a:stretch>
                  </pic:blipFill>
                  <pic:spPr>
                    <a:xfrm>
                      <a:off x="0" y="0"/>
                      <a:ext cx="5943600" cy="3749675"/>
                    </a:xfrm>
                    <a:prstGeom prst="rect">
                      <a:avLst/>
                    </a:prstGeom>
                  </pic:spPr>
                </pic:pic>
              </a:graphicData>
            </a:graphic>
          </wp:inline>
        </w:drawing>
      </w:r>
    </w:p>
    <w:p w14:paraId="2CDB7964" w14:textId="6FD2252C" w:rsidR="00277D49" w:rsidRDefault="00BB41EC" w:rsidP="00BB41EC">
      <w:bookmarkStart w:id="133" w:name="_Toc94467713"/>
      <w:r w:rsidRPr="00BB41EC">
        <w:t xml:space="preserve">Figure </w:t>
      </w:r>
      <w:fldSimple w:instr=" STYLEREF 1 \s ">
        <w:r w:rsidR="00691CF7">
          <w:rPr>
            <w:noProof/>
          </w:rPr>
          <w:t>6</w:t>
        </w:r>
      </w:fldSimple>
      <w:r w:rsidR="00691CF7">
        <w:t>.</w:t>
      </w:r>
      <w:fldSimple w:instr=" SEQ Figure \* ARABIC \s 1 ">
        <w:r w:rsidR="00691CF7">
          <w:rPr>
            <w:noProof/>
          </w:rPr>
          <w:t>4</w:t>
        </w:r>
      </w:fldSimple>
      <w:r w:rsidRPr="00BB41EC">
        <w:t>:Signup Form</w:t>
      </w:r>
      <w:bookmarkEnd w:id="133"/>
    </w:p>
    <w:p w14:paraId="5CED70FE" w14:textId="2146C1A3" w:rsidR="00BB41EC" w:rsidRDefault="00BB41EC" w:rsidP="00BB41EC">
      <w:r>
        <w:t>The user needs to initially sign in through the form displayed above with the correct details.</w:t>
      </w:r>
    </w:p>
    <w:p w14:paraId="5CECA22A" w14:textId="77777777" w:rsidR="00BB41EC" w:rsidRDefault="00BB41EC" w:rsidP="00BB41EC">
      <w:pPr>
        <w:keepNext/>
      </w:pPr>
      <w:r w:rsidRPr="00BB41EC">
        <w:rPr>
          <w:noProof/>
        </w:rPr>
        <w:lastRenderedPageBreak/>
        <w:drawing>
          <wp:inline distT="0" distB="0" distL="0" distR="0" wp14:anchorId="6B1BFC1A" wp14:editId="4F582CAC">
            <wp:extent cx="5943600" cy="3909060"/>
            <wp:effectExtent l="0" t="0" r="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34"/>
                    <a:stretch>
                      <a:fillRect/>
                    </a:stretch>
                  </pic:blipFill>
                  <pic:spPr>
                    <a:xfrm>
                      <a:off x="0" y="0"/>
                      <a:ext cx="5943600" cy="3909060"/>
                    </a:xfrm>
                    <a:prstGeom prst="rect">
                      <a:avLst/>
                    </a:prstGeom>
                  </pic:spPr>
                </pic:pic>
              </a:graphicData>
            </a:graphic>
          </wp:inline>
        </w:drawing>
      </w:r>
    </w:p>
    <w:p w14:paraId="1E1B8840" w14:textId="683D5508" w:rsidR="00BB41EC" w:rsidRPr="005A4479" w:rsidRDefault="00BB41EC" w:rsidP="005A4479">
      <w:bookmarkStart w:id="134" w:name="_Toc94467714"/>
      <w:r w:rsidRPr="005A4479">
        <w:t xml:space="preserve">Figure </w:t>
      </w:r>
      <w:fldSimple w:instr=" STYLEREF 1 \s ">
        <w:r w:rsidR="00691CF7">
          <w:rPr>
            <w:noProof/>
          </w:rPr>
          <w:t>6</w:t>
        </w:r>
      </w:fldSimple>
      <w:r w:rsidR="00691CF7">
        <w:t>.</w:t>
      </w:r>
      <w:fldSimple w:instr=" SEQ Figure \* ARABIC \s 1 ">
        <w:r w:rsidR="00691CF7">
          <w:rPr>
            <w:noProof/>
          </w:rPr>
          <w:t>5</w:t>
        </w:r>
      </w:fldSimple>
      <w:r w:rsidRPr="005A4479">
        <w:t>:Login Form</w:t>
      </w:r>
      <w:bookmarkEnd w:id="134"/>
    </w:p>
    <w:p w14:paraId="54310E3E" w14:textId="73BD3598" w:rsidR="00BB41EC" w:rsidRDefault="00BB41EC" w:rsidP="00BB41EC">
      <w:r>
        <w:t>The users the proceed to login in which automatically takes the user to the intended page depending on the user type.</w:t>
      </w:r>
    </w:p>
    <w:p w14:paraId="6258DB3F" w14:textId="77777777" w:rsidR="00691CF7" w:rsidRDefault="00691CF7" w:rsidP="00691CF7">
      <w:pPr>
        <w:keepNext/>
      </w:pPr>
      <w:r w:rsidRPr="00691CF7">
        <w:rPr>
          <w:noProof/>
        </w:rPr>
        <w:lastRenderedPageBreak/>
        <w:drawing>
          <wp:inline distT="0" distB="0" distL="0" distR="0" wp14:anchorId="4DBA44D5" wp14:editId="670140E1">
            <wp:extent cx="5943600" cy="412115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5"/>
                    <a:stretch>
                      <a:fillRect/>
                    </a:stretch>
                  </pic:blipFill>
                  <pic:spPr>
                    <a:xfrm>
                      <a:off x="0" y="0"/>
                      <a:ext cx="5943600" cy="4121150"/>
                    </a:xfrm>
                    <a:prstGeom prst="rect">
                      <a:avLst/>
                    </a:prstGeom>
                  </pic:spPr>
                </pic:pic>
              </a:graphicData>
            </a:graphic>
          </wp:inline>
        </w:drawing>
      </w:r>
    </w:p>
    <w:p w14:paraId="3CBE0C78" w14:textId="53FBC46F" w:rsidR="00691CF7" w:rsidRPr="00691CF7" w:rsidRDefault="00691CF7" w:rsidP="00691CF7">
      <w:bookmarkStart w:id="135" w:name="_Toc94467715"/>
      <w:r w:rsidRPr="00691CF7">
        <w:t xml:space="preserve">Figure </w:t>
      </w:r>
      <w:fldSimple w:instr=" STYLEREF 1 \s ">
        <w:r w:rsidRPr="00691CF7">
          <w:t>6</w:t>
        </w:r>
      </w:fldSimple>
      <w:r w:rsidRPr="00691CF7">
        <w:t>.</w:t>
      </w:r>
      <w:fldSimple w:instr=" SEQ Figure \* ARABIC \s 1 ">
        <w:r w:rsidRPr="00691CF7">
          <w:t>6</w:t>
        </w:r>
      </w:fldSimple>
      <w:r w:rsidRPr="00691CF7">
        <w:t>: Landing page</w:t>
      </w:r>
      <w:bookmarkEnd w:id="135"/>
    </w:p>
    <w:p w14:paraId="7660AC4A" w14:textId="30EC3FA8" w:rsidR="00691CF7" w:rsidRPr="00691CF7" w:rsidRDefault="00691CF7" w:rsidP="00691CF7">
      <w:r>
        <w:t>Owner and Finder landing page once successfully login into the system</w:t>
      </w:r>
    </w:p>
    <w:p w14:paraId="1018DB9A" w14:textId="77777777" w:rsidR="005A4479" w:rsidRDefault="001B4E4A" w:rsidP="005A4479">
      <w:pPr>
        <w:keepNext/>
      </w:pPr>
      <w:r w:rsidRPr="001B4E4A">
        <w:rPr>
          <w:noProof/>
        </w:rPr>
        <w:drawing>
          <wp:inline distT="0" distB="0" distL="0" distR="0" wp14:anchorId="662488DE" wp14:editId="179B5530">
            <wp:extent cx="5943600" cy="2990215"/>
            <wp:effectExtent l="0" t="0" r="0" b="635"/>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36"/>
                    <a:stretch>
                      <a:fillRect/>
                    </a:stretch>
                  </pic:blipFill>
                  <pic:spPr>
                    <a:xfrm>
                      <a:off x="0" y="0"/>
                      <a:ext cx="5943600" cy="2990215"/>
                    </a:xfrm>
                    <a:prstGeom prst="rect">
                      <a:avLst/>
                    </a:prstGeom>
                  </pic:spPr>
                </pic:pic>
              </a:graphicData>
            </a:graphic>
          </wp:inline>
        </w:drawing>
      </w:r>
    </w:p>
    <w:p w14:paraId="791DA615" w14:textId="4BB9DA02" w:rsidR="002D398D" w:rsidRPr="005A4479" w:rsidRDefault="005A4479" w:rsidP="005A4479">
      <w:bookmarkStart w:id="136" w:name="_Toc94467716"/>
      <w:r w:rsidRPr="005A4479">
        <w:t xml:space="preserve">Figure </w:t>
      </w:r>
      <w:fldSimple w:instr=" STYLEREF 1 \s ">
        <w:r w:rsidR="00691CF7">
          <w:rPr>
            <w:noProof/>
          </w:rPr>
          <w:t>6</w:t>
        </w:r>
      </w:fldSimple>
      <w:r w:rsidR="00691CF7">
        <w:t>.</w:t>
      </w:r>
      <w:fldSimple w:instr=" SEQ Figure \* ARABIC \s 1 ">
        <w:r w:rsidR="00691CF7">
          <w:rPr>
            <w:noProof/>
          </w:rPr>
          <w:t>7</w:t>
        </w:r>
      </w:fldSimple>
      <w:r w:rsidRPr="005A4479">
        <w:t>:Admin Panel</w:t>
      </w:r>
      <w:bookmarkEnd w:id="136"/>
    </w:p>
    <w:p w14:paraId="0A6AEBFB" w14:textId="787835AC" w:rsidR="001B4E4A" w:rsidRDefault="001B4E4A" w:rsidP="001B4E4A">
      <w:r>
        <w:lastRenderedPageBreak/>
        <w:t>The image above shows the admin panel and displays the different functionalities under the admin.</w:t>
      </w:r>
    </w:p>
    <w:p w14:paraId="4C955FB9" w14:textId="77777777" w:rsidR="005A4479" w:rsidRDefault="00AC280F" w:rsidP="005A4479">
      <w:pPr>
        <w:keepNext/>
      </w:pPr>
      <w:r w:rsidRPr="00AC280F">
        <w:rPr>
          <w:noProof/>
        </w:rPr>
        <w:drawing>
          <wp:inline distT="0" distB="0" distL="0" distR="0" wp14:anchorId="4C9DBA22" wp14:editId="1A15087D">
            <wp:extent cx="5943600" cy="4004945"/>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37"/>
                    <a:stretch>
                      <a:fillRect/>
                    </a:stretch>
                  </pic:blipFill>
                  <pic:spPr>
                    <a:xfrm>
                      <a:off x="0" y="0"/>
                      <a:ext cx="5943600" cy="4004945"/>
                    </a:xfrm>
                    <a:prstGeom prst="rect">
                      <a:avLst/>
                    </a:prstGeom>
                  </pic:spPr>
                </pic:pic>
              </a:graphicData>
            </a:graphic>
          </wp:inline>
        </w:drawing>
      </w:r>
    </w:p>
    <w:p w14:paraId="36B000DE" w14:textId="5A4F88F3" w:rsidR="00AC280F" w:rsidRPr="005A4479" w:rsidRDefault="005A4479" w:rsidP="005A4479">
      <w:bookmarkStart w:id="137" w:name="_Toc94467717"/>
      <w:r w:rsidRPr="005A4479">
        <w:t xml:space="preserve">Figure </w:t>
      </w:r>
      <w:fldSimple w:instr=" STYLEREF 1 \s ">
        <w:r w:rsidR="00691CF7">
          <w:rPr>
            <w:noProof/>
          </w:rPr>
          <w:t>6</w:t>
        </w:r>
      </w:fldSimple>
      <w:r w:rsidR="00691CF7">
        <w:t>.</w:t>
      </w:r>
      <w:fldSimple w:instr=" SEQ Figure \* ARABIC \s 1 ">
        <w:r w:rsidR="00691CF7">
          <w:rPr>
            <w:noProof/>
          </w:rPr>
          <w:t>8</w:t>
        </w:r>
      </w:fldSimple>
      <w:r w:rsidRPr="005A4479">
        <w:t>:Found Items Form</w:t>
      </w:r>
      <w:bookmarkEnd w:id="137"/>
    </w:p>
    <w:p w14:paraId="1A366A2E" w14:textId="5A484AD9" w:rsidR="00AC280F" w:rsidRDefault="00AC280F" w:rsidP="00AC280F">
      <w:r>
        <w:t>The image displays the found item form which you are required to fill it correctly with accurate information.</w:t>
      </w:r>
    </w:p>
    <w:p w14:paraId="7418130C" w14:textId="77777777" w:rsidR="00821FE9" w:rsidRDefault="00821FE9" w:rsidP="00821FE9">
      <w:pPr>
        <w:keepNext/>
      </w:pPr>
      <w:r w:rsidRPr="00821FE9">
        <w:rPr>
          <w:noProof/>
        </w:rPr>
        <w:lastRenderedPageBreak/>
        <w:drawing>
          <wp:inline distT="0" distB="0" distL="0" distR="0" wp14:anchorId="21F280A2" wp14:editId="11AB22AC">
            <wp:extent cx="5943600" cy="3884930"/>
            <wp:effectExtent l="0" t="0" r="0" b="127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38"/>
                    <a:stretch>
                      <a:fillRect/>
                    </a:stretch>
                  </pic:blipFill>
                  <pic:spPr>
                    <a:xfrm>
                      <a:off x="0" y="0"/>
                      <a:ext cx="5943600" cy="3884930"/>
                    </a:xfrm>
                    <a:prstGeom prst="rect">
                      <a:avLst/>
                    </a:prstGeom>
                  </pic:spPr>
                </pic:pic>
              </a:graphicData>
            </a:graphic>
          </wp:inline>
        </w:drawing>
      </w:r>
    </w:p>
    <w:p w14:paraId="226C4D69" w14:textId="7AC56B4F" w:rsidR="00821FE9" w:rsidRPr="00821FE9" w:rsidRDefault="00821FE9" w:rsidP="00821FE9">
      <w:bookmarkStart w:id="138" w:name="_Toc94467718"/>
      <w:r w:rsidRPr="00821FE9">
        <w:t xml:space="preserve">Figure </w:t>
      </w:r>
      <w:fldSimple w:instr=" STYLEREF 1 \s ">
        <w:r w:rsidR="00691CF7">
          <w:rPr>
            <w:noProof/>
          </w:rPr>
          <w:t>6</w:t>
        </w:r>
      </w:fldSimple>
      <w:r w:rsidR="00691CF7">
        <w:t>.</w:t>
      </w:r>
      <w:fldSimple w:instr=" SEQ Figure \* ARABIC \s 1 ">
        <w:r w:rsidR="00691CF7">
          <w:rPr>
            <w:noProof/>
          </w:rPr>
          <w:t>9</w:t>
        </w:r>
      </w:fldSimple>
      <w:r w:rsidRPr="00821FE9">
        <w:t>:Lost items</w:t>
      </w:r>
      <w:bookmarkEnd w:id="138"/>
    </w:p>
    <w:p w14:paraId="451A84B6" w14:textId="4BA978D2" w:rsidR="00821FE9" w:rsidRDefault="00821FE9" w:rsidP="00821FE9">
      <w:r>
        <w:t>Lost item form is displayed above.</w:t>
      </w:r>
    </w:p>
    <w:p w14:paraId="6988EC25" w14:textId="77777777" w:rsidR="00821FE9" w:rsidRDefault="00821FE9" w:rsidP="00821FE9">
      <w:pPr>
        <w:keepNext/>
      </w:pPr>
      <w:r w:rsidRPr="00821FE9">
        <w:rPr>
          <w:noProof/>
        </w:rPr>
        <w:drawing>
          <wp:inline distT="0" distB="0" distL="0" distR="0" wp14:anchorId="11A9119E" wp14:editId="16016710">
            <wp:extent cx="5943600" cy="32213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21355"/>
                    </a:xfrm>
                    <a:prstGeom prst="rect">
                      <a:avLst/>
                    </a:prstGeom>
                  </pic:spPr>
                </pic:pic>
              </a:graphicData>
            </a:graphic>
          </wp:inline>
        </w:drawing>
      </w:r>
    </w:p>
    <w:p w14:paraId="3F8CFD03" w14:textId="0A971383" w:rsidR="00821FE9" w:rsidRPr="00821FE9" w:rsidRDefault="00821FE9" w:rsidP="00821FE9">
      <w:bookmarkStart w:id="139" w:name="_Toc94467719"/>
      <w:r w:rsidRPr="00821FE9">
        <w:t xml:space="preserve">Figure </w:t>
      </w:r>
      <w:fldSimple w:instr=" STYLEREF 1 \s ">
        <w:r w:rsidR="00691CF7">
          <w:rPr>
            <w:noProof/>
          </w:rPr>
          <w:t>6</w:t>
        </w:r>
      </w:fldSimple>
      <w:r w:rsidR="00691CF7">
        <w:t>.</w:t>
      </w:r>
      <w:fldSimple w:instr=" SEQ Figure \* ARABIC \s 1 ">
        <w:r w:rsidR="00691CF7">
          <w:rPr>
            <w:noProof/>
          </w:rPr>
          <w:t>10</w:t>
        </w:r>
      </w:fldSimple>
      <w:r w:rsidRPr="00821FE9">
        <w:t>:Display of all lost and found items</w:t>
      </w:r>
      <w:bookmarkEnd w:id="139"/>
    </w:p>
    <w:p w14:paraId="0EE876B2" w14:textId="77777777" w:rsidR="00D1784C" w:rsidRDefault="00821FE9" w:rsidP="00D1784C">
      <w:pPr>
        <w:keepNext/>
      </w:pPr>
      <w:r w:rsidRPr="00821FE9">
        <w:rPr>
          <w:noProof/>
        </w:rPr>
        <w:lastRenderedPageBreak/>
        <w:drawing>
          <wp:inline distT="0" distB="0" distL="0" distR="0" wp14:anchorId="3515D460" wp14:editId="4AC0D5F0">
            <wp:extent cx="5943600" cy="3977640"/>
            <wp:effectExtent l="0" t="0" r="0" b="381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40"/>
                    <a:stretch>
                      <a:fillRect/>
                    </a:stretch>
                  </pic:blipFill>
                  <pic:spPr>
                    <a:xfrm>
                      <a:off x="0" y="0"/>
                      <a:ext cx="5943600" cy="3977640"/>
                    </a:xfrm>
                    <a:prstGeom prst="rect">
                      <a:avLst/>
                    </a:prstGeom>
                  </pic:spPr>
                </pic:pic>
              </a:graphicData>
            </a:graphic>
          </wp:inline>
        </w:drawing>
      </w:r>
    </w:p>
    <w:p w14:paraId="36F90B60" w14:textId="76E16340" w:rsidR="00821FE9" w:rsidRPr="00D1784C" w:rsidRDefault="00D1784C" w:rsidP="00D1784C">
      <w:bookmarkStart w:id="140" w:name="_Toc94467720"/>
      <w:r w:rsidRPr="00D1784C">
        <w:t xml:space="preserve">Figure </w:t>
      </w:r>
      <w:fldSimple w:instr=" STYLEREF 1 \s ">
        <w:r w:rsidR="00691CF7">
          <w:rPr>
            <w:noProof/>
          </w:rPr>
          <w:t>6</w:t>
        </w:r>
      </w:fldSimple>
      <w:r w:rsidR="00691CF7">
        <w:t>.</w:t>
      </w:r>
      <w:fldSimple w:instr=" SEQ Figure \* ARABIC \s 1 ">
        <w:r w:rsidR="00691CF7">
          <w:rPr>
            <w:noProof/>
          </w:rPr>
          <w:t>11</w:t>
        </w:r>
      </w:fldSimple>
      <w:r w:rsidRPr="00D1784C">
        <w:t>:PDF converter of reports</w:t>
      </w:r>
      <w:bookmarkEnd w:id="140"/>
    </w:p>
    <w:p w14:paraId="20B592B3" w14:textId="359444E8" w:rsidR="00821FE9" w:rsidRDefault="00821FE9" w:rsidP="00821FE9">
      <w:r>
        <w:t>Admin report making portal</w:t>
      </w:r>
      <w:r w:rsidR="002B57F1">
        <w:t>. Converts HTML to PDF forms.</w:t>
      </w:r>
    </w:p>
    <w:p w14:paraId="7B8226FD" w14:textId="77777777" w:rsidR="00003CEF" w:rsidRDefault="00003CEF" w:rsidP="00003CEF">
      <w:pPr>
        <w:keepNext/>
        <w:spacing w:before="0"/>
      </w:pPr>
      <w:r w:rsidRPr="00003CEF">
        <w:rPr>
          <w:noProof/>
        </w:rPr>
        <w:lastRenderedPageBreak/>
        <w:drawing>
          <wp:inline distT="0" distB="0" distL="0" distR="0" wp14:anchorId="7975F755" wp14:editId="0F1A4EEE">
            <wp:extent cx="5943600" cy="416179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1"/>
                    <a:stretch>
                      <a:fillRect/>
                    </a:stretch>
                  </pic:blipFill>
                  <pic:spPr>
                    <a:xfrm>
                      <a:off x="0" y="0"/>
                      <a:ext cx="5943600" cy="4161790"/>
                    </a:xfrm>
                    <a:prstGeom prst="rect">
                      <a:avLst/>
                    </a:prstGeom>
                  </pic:spPr>
                </pic:pic>
              </a:graphicData>
            </a:graphic>
          </wp:inline>
        </w:drawing>
      </w:r>
    </w:p>
    <w:p w14:paraId="2445BC3D" w14:textId="5A0432A8" w:rsidR="00003CEF" w:rsidRPr="00003CEF" w:rsidRDefault="00003CEF" w:rsidP="00003CEF">
      <w:bookmarkStart w:id="141" w:name="_Toc94467721"/>
      <w:r w:rsidRPr="00003CEF">
        <w:t xml:space="preserve">Figure </w:t>
      </w:r>
      <w:fldSimple w:instr=" STYLEREF 1 \s ">
        <w:r w:rsidR="00691CF7">
          <w:rPr>
            <w:noProof/>
          </w:rPr>
          <w:t>6</w:t>
        </w:r>
      </w:fldSimple>
      <w:r w:rsidR="00691CF7">
        <w:t>.</w:t>
      </w:r>
      <w:fldSimple w:instr=" SEQ Figure \* ARABIC \s 1 ">
        <w:r w:rsidR="00691CF7">
          <w:rPr>
            <w:noProof/>
          </w:rPr>
          <w:t>12</w:t>
        </w:r>
      </w:fldSimple>
      <w:r w:rsidRPr="00003CEF">
        <w:t>:Feedback(chat box)</w:t>
      </w:r>
      <w:bookmarkEnd w:id="141"/>
    </w:p>
    <w:p w14:paraId="14244CCE" w14:textId="44B1361A" w:rsidR="00052F7D" w:rsidRDefault="00003CEF">
      <w:pPr>
        <w:spacing w:before="0"/>
      </w:pPr>
      <w:r>
        <w:t>This is the place where you communicate with the owner or finder of the item.</w:t>
      </w:r>
      <w:r w:rsidR="00052F7D">
        <w:br w:type="page"/>
      </w:r>
    </w:p>
    <w:p w14:paraId="62077F93" w14:textId="0A7377A1" w:rsidR="00BE2031" w:rsidRPr="00BE2031" w:rsidRDefault="00B8393C" w:rsidP="00BE2031">
      <w:r w:rsidRPr="00B8393C">
        <w:rPr>
          <w:noProof/>
        </w:rPr>
        <w:lastRenderedPageBreak/>
        <w:drawing>
          <wp:inline distT="0" distB="0" distL="0" distR="0" wp14:anchorId="0AC11A82" wp14:editId="45CD5CA2">
            <wp:extent cx="6758305" cy="7676741"/>
            <wp:effectExtent l="0" t="0" r="444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69579" cy="7689547"/>
                    </a:xfrm>
                    <a:prstGeom prst="rect">
                      <a:avLst/>
                    </a:prstGeom>
                  </pic:spPr>
                </pic:pic>
              </a:graphicData>
            </a:graphic>
          </wp:inline>
        </w:drawing>
      </w:r>
    </w:p>
    <w:sectPr w:rsidR="00BE2031" w:rsidRPr="00BE2031" w:rsidSect="00C43AC9">
      <w:pgSz w:w="12240" w:h="15840"/>
      <w:pgMar w:top="1440" w:right="1440" w:bottom="1440" w:left="144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Daniel K" w:date="2022-01-31T14:41:00Z" w:initials="DK">
    <w:p w14:paraId="4F60DC4D" w14:textId="6C3EE960" w:rsidR="00351561" w:rsidRDefault="00351561">
      <w:pPr>
        <w:pStyle w:val="CommentText"/>
      </w:pPr>
      <w:r>
        <w:rPr>
          <w:rStyle w:val="CommentReference"/>
        </w:rPr>
        <w:annotationRef/>
      </w:r>
      <w:r>
        <w:t>This project came up with a system which does 1,2,3……</w:t>
      </w:r>
      <w:proofErr w:type="gramStart"/>
      <w:r>
        <w:t>…..</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60DC4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A27386" w16cex:dateUtc="2022-01-31T11: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60DC4D" w16cid:durableId="25A2738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0760E2" w14:textId="77777777" w:rsidR="00545851" w:rsidRDefault="00545851" w:rsidP="003D503F">
      <w:pPr>
        <w:spacing w:after="0" w:line="240" w:lineRule="auto"/>
      </w:pPr>
      <w:r>
        <w:separator/>
      </w:r>
    </w:p>
  </w:endnote>
  <w:endnote w:type="continuationSeparator" w:id="0">
    <w:p w14:paraId="753187E4" w14:textId="77777777" w:rsidR="00545851" w:rsidRDefault="00545851" w:rsidP="003D5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f1">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059850"/>
      <w:docPartObj>
        <w:docPartGallery w:val="Page Numbers (Bottom of Page)"/>
        <w:docPartUnique/>
      </w:docPartObj>
    </w:sdtPr>
    <w:sdtEndPr>
      <w:rPr>
        <w:noProof/>
      </w:rPr>
    </w:sdtEndPr>
    <w:sdtContent>
      <w:p w14:paraId="18C1D5C7" w14:textId="42EAD5C7" w:rsidR="00C43AC9" w:rsidRDefault="00C43A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996A00" w14:textId="77777777" w:rsidR="00C43AC9" w:rsidRDefault="00C43A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04E5E" w14:textId="77777777" w:rsidR="00C43AC9" w:rsidRDefault="00C43AC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47DE8" w14:textId="1FC67073" w:rsidR="00C43AC9" w:rsidRDefault="00C43AC9">
    <w:pPr>
      <w:pStyle w:val="Footer"/>
      <w:jc w:val="center"/>
    </w:pPr>
  </w:p>
  <w:p w14:paraId="34469B18" w14:textId="77777777" w:rsidR="00C43AC9" w:rsidRDefault="00C43AC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151843"/>
      <w:docPartObj>
        <w:docPartGallery w:val="Page Numbers (Bottom of Page)"/>
        <w:docPartUnique/>
      </w:docPartObj>
    </w:sdtPr>
    <w:sdtEndPr>
      <w:rPr>
        <w:noProof/>
      </w:rPr>
    </w:sdtEndPr>
    <w:sdtContent>
      <w:p w14:paraId="260591BF" w14:textId="77777777" w:rsidR="00C43AC9" w:rsidRDefault="00C43A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B51EB2" w14:textId="77777777" w:rsidR="00C43AC9" w:rsidRDefault="00C43AC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5371539"/>
      <w:docPartObj>
        <w:docPartGallery w:val="Page Numbers (Bottom of Page)"/>
        <w:docPartUnique/>
      </w:docPartObj>
    </w:sdtPr>
    <w:sdtEndPr>
      <w:rPr>
        <w:noProof/>
      </w:rPr>
    </w:sdtEndPr>
    <w:sdtContent>
      <w:p w14:paraId="225293A2" w14:textId="0C1D4F64" w:rsidR="00C43AC9" w:rsidRDefault="00C43A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3B78A2" w14:textId="77777777" w:rsidR="00C43AC9" w:rsidRDefault="00C43A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C3BB5B" w14:textId="77777777" w:rsidR="00545851" w:rsidRDefault="00545851" w:rsidP="003D503F">
      <w:pPr>
        <w:spacing w:after="0" w:line="240" w:lineRule="auto"/>
      </w:pPr>
      <w:r>
        <w:separator/>
      </w:r>
    </w:p>
  </w:footnote>
  <w:footnote w:type="continuationSeparator" w:id="0">
    <w:p w14:paraId="61F2A5D8" w14:textId="77777777" w:rsidR="00545851" w:rsidRDefault="00545851" w:rsidP="003D50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3031F"/>
    <w:multiLevelType w:val="multilevel"/>
    <w:tmpl w:val="8E06218E"/>
    <w:lvl w:ilvl="0">
      <w:start w:val="1"/>
      <w:numFmt w:val="decimal"/>
      <w:pStyle w:val="Heading1"/>
      <w:suff w:val="space"/>
      <w:lvlText w:val="Chapter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15:restartNumberingAfterBreak="0">
    <w:nsid w:val="16A02C5F"/>
    <w:multiLevelType w:val="multilevel"/>
    <w:tmpl w:val="DC98712E"/>
    <w:lvl w:ilvl="0">
      <w:start w:val="1"/>
      <w:numFmt w:val="decimal"/>
      <w:lvlText w:val="Chapter %1:"/>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273260BD"/>
    <w:multiLevelType w:val="hybridMultilevel"/>
    <w:tmpl w:val="FB08010C"/>
    <w:lvl w:ilvl="0" w:tplc="E036F394">
      <w:start w:val="1"/>
      <w:numFmt w:val="lowerRoman"/>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34D758C9"/>
    <w:multiLevelType w:val="hybridMultilevel"/>
    <w:tmpl w:val="E46453D8"/>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6BC07E1"/>
    <w:multiLevelType w:val="hybridMultilevel"/>
    <w:tmpl w:val="02E42B0A"/>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 w15:restartNumberingAfterBreak="0">
    <w:nsid w:val="3C8D3E7C"/>
    <w:multiLevelType w:val="hybridMultilevel"/>
    <w:tmpl w:val="93F6BC14"/>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 w15:restartNumberingAfterBreak="0">
    <w:nsid w:val="41EE7A68"/>
    <w:multiLevelType w:val="hybridMultilevel"/>
    <w:tmpl w:val="91E22490"/>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 w15:restartNumberingAfterBreak="0">
    <w:nsid w:val="5EC02C99"/>
    <w:multiLevelType w:val="hybridMultilevel"/>
    <w:tmpl w:val="40AEA6E4"/>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6E7B3E05"/>
    <w:multiLevelType w:val="hybridMultilevel"/>
    <w:tmpl w:val="878A33F4"/>
    <w:lvl w:ilvl="0" w:tplc="784436D2">
      <w:start w:val="1"/>
      <w:numFmt w:val="lowerRoman"/>
      <w:lvlText w:val="%1."/>
      <w:lvlJc w:val="righ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78A36A6D"/>
    <w:multiLevelType w:val="multilevel"/>
    <w:tmpl w:val="4A64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C2321DE"/>
    <w:multiLevelType w:val="hybridMultilevel"/>
    <w:tmpl w:val="150857B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7C9230C9"/>
    <w:multiLevelType w:val="hybridMultilevel"/>
    <w:tmpl w:val="B56C7378"/>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num w:numId="1">
    <w:abstractNumId w:val="8"/>
  </w:num>
  <w:num w:numId="2">
    <w:abstractNumId w:val="0"/>
  </w:num>
  <w:num w:numId="3">
    <w:abstractNumId w:val="1"/>
  </w:num>
  <w:num w:numId="4">
    <w:abstractNumId w:val="3"/>
  </w:num>
  <w:num w:numId="5">
    <w:abstractNumId w:val="9"/>
  </w:num>
  <w:num w:numId="6">
    <w:abstractNumId w:val="2"/>
  </w:num>
  <w:num w:numId="7">
    <w:abstractNumId w:val="10"/>
  </w:num>
  <w:num w:numId="8">
    <w:abstractNumId w:val="7"/>
  </w:num>
  <w:num w:numId="9">
    <w:abstractNumId w:val="11"/>
  </w:num>
  <w:num w:numId="10">
    <w:abstractNumId w:val="6"/>
  </w:num>
  <w:num w:numId="11">
    <w:abstractNumId w:val="4"/>
  </w:num>
  <w:num w:numId="12">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rez Samini">
    <w15:presenceInfo w15:providerId="AD" w15:userId="S::perez.samini@O365.strathmore.edu::a7433958-0e25-4319-8c94-b18de97851ca"/>
  </w15:person>
  <w15:person w15:author="Daniel K">
    <w15:presenceInfo w15:providerId="Windows Live" w15:userId="49ad4e04c91185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6CEC"/>
    <w:rsid w:val="00003CEF"/>
    <w:rsid w:val="00011895"/>
    <w:rsid w:val="00013A45"/>
    <w:rsid w:val="00020A41"/>
    <w:rsid w:val="00025F4D"/>
    <w:rsid w:val="0003009B"/>
    <w:rsid w:val="000316E3"/>
    <w:rsid w:val="0003569F"/>
    <w:rsid w:val="000406B1"/>
    <w:rsid w:val="0004334D"/>
    <w:rsid w:val="00044999"/>
    <w:rsid w:val="000503BA"/>
    <w:rsid w:val="00051D79"/>
    <w:rsid w:val="00052F7D"/>
    <w:rsid w:val="00057963"/>
    <w:rsid w:val="00066A0C"/>
    <w:rsid w:val="0008049A"/>
    <w:rsid w:val="00081F90"/>
    <w:rsid w:val="0008237C"/>
    <w:rsid w:val="00084AD0"/>
    <w:rsid w:val="00085071"/>
    <w:rsid w:val="00090869"/>
    <w:rsid w:val="00090E28"/>
    <w:rsid w:val="00091F03"/>
    <w:rsid w:val="0009303F"/>
    <w:rsid w:val="00094524"/>
    <w:rsid w:val="00095133"/>
    <w:rsid w:val="000A488D"/>
    <w:rsid w:val="000A5C00"/>
    <w:rsid w:val="000D1746"/>
    <w:rsid w:val="000D1C96"/>
    <w:rsid w:val="000D1D0C"/>
    <w:rsid w:val="000D5B4C"/>
    <w:rsid w:val="000F16D7"/>
    <w:rsid w:val="000F45D4"/>
    <w:rsid w:val="000F5EE1"/>
    <w:rsid w:val="000F6523"/>
    <w:rsid w:val="000F71F2"/>
    <w:rsid w:val="0010116D"/>
    <w:rsid w:val="00114EAE"/>
    <w:rsid w:val="001214AD"/>
    <w:rsid w:val="0012544D"/>
    <w:rsid w:val="00135535"/>
    <w:rsid w:val="0013583A"/>
    <w:rsid w:val="00140AB7"/>
    <w:rsid w:val="00141BF0"/>
    <w:rsid w:val="00153F5A"/>
    <w:rsid w:val="001632C2"/>
    <w:rsid w:val="0017641C"/>
    <w:rsid w:val="00177824"/>
    <w:rsid w:val="001818A7"/>
    <w:rsid w:val="001A2417"/>
    <w:rsid w:val="001A2632"/>
    <w:rsid w:val="001A5808"/>
    <w:rsid w:val="001B4E4A"/>
    <w:rsid w:val="001B5084"/>
    <w:rsid w:val="001C5359"/>
    <w:rsid w:val="001C67B6"/>
    <w:rsid w:val="001E2440"/>
    <w:rsid w:val="001F2003"/>
    <w:rsid w:val="001F43A9"/>
    <w:rsid w:val="001F4ADD"/>
    <w:rsid w:val="00205202"/>
    <w:rsid w:val="002116B1"/>
    <w:rsid w:val="002171E6"/>
    <w:rsid w:val="00223D00"/>
    <w:rsid w:val="00224A77"/>
    <w:rsid w:val="00232A99"/>
    <w:rsid w:val="00244223"/>
    <w:rsid w:val="002445C0"/>
    <w:rsid w:val="00246C63"/>
    <w:rsid w:val="00274095"/>
    <w:rsid w:val="0027541B"/>
    <w:rsid w:val="00277D49"/>
    <w:rsid w:val="002843C9"/>
    <w:rsid w:val="00286B17"/>
    <w:rsid w:val="00290976"/>
    <w:rsid w:val="002950B4"/>
    <w:rsid w:val="002A1F1B"/>
    <w:rsid w:val="002B57F1"/>
    <w:rsid w:val="002B6326"/>
    <w:rsid w:val="002D0D2A"/>
    <w:rsid w:val="002D2A83"/>
    <w:rsid w:val="002D398D"/>
    <w:rsid w:val="002D4E79"/>
    <w:rsid w:val="002F7F06"/>
    <w:rsid w:val="00312F28"/>
    <w:rsid w:val="003179A0"/>
    <w:rsid w:val="003276F2"/>
    <w:rsid w:val="00345568"/>
    <w:rsid w:val="00346311"/>
    <w:rsid w:val="00351561"/>
    <w:rsid w:val="00353DA0"/>
    <w:rsid w:val="003579DE"/>
    <w:rsid w:val="0037163A"/>
    <w:rsid w:val="00372C1F"/>
    <w:rsid w:val="0039239F"/>
    <w:rsid w:val="00395C91"/>
    <w:rsid w:val="003A1292"/>
    <w:rsid w:val="003A1E1E"/>
    <w:rsid w:val="003A1F46"/>
    <w:rsid w:val="003A2B41"/>
    <w:rsid w:val="003B15C1"/>
    <w:rsid w:val="003C19FA"/>
    <w:rsid w:val="003D503F"/>
    <w:rsid w:val="003E215D"/>
    <w:rsid w:val="003E4AE2"/>
    <w:rsid w:val="003E6419"/>
    <w:rsid w:val="003E6A4A"/>
    <w:rsid w:val="003F0250"/>
    <w:rsid w:val="003F3E76"/>
    <w:rsid w:val="00414965"/>
    <w:rsid w:val="00422847"/>
    <w:rsid w:val="00431D5B"/>
    <w:rsid w:val="00436146"/>
    <w:rsid w:val="004404C0"/>
    <w:rsid w:val="00440E7A"/>
    <w:rsid w:val="0044490F"/>
    <w:rsid w:val="00444A2C"/>
    <w:rsid w:val="00457746"/>
    <w:rsid w:val="00471BD6"/>
    <w:rsid w:val="00476287"/>
    <w:rsid w:val="00480B3E"/>
    <w:rsid w:val="004822C5"/>
    <w:rsid w:val="00483CD4"/>
    <w:rsid w:val="004A04AD"/>
    <w:rsid w:val="004A5585"/>
    <w:rsid w:val="004B2932"/>
    <w:rsid w:val="004B6860"/>
    <w:rsid w:val="004C17DA"/>
    <w:rsid w:val="004C76A6"/>
    <w:rsid w:val="004D3A7D"/>
    <w:rsid w:val="004D6831"/>
    <w:rsid w:val="004E1662"/>
    <w:rsid w:val="005028C0"/>
    <w:rsid w:val="00504869"/>
    <w:rsid w:val="0050755B"/>
    <w:rsid w:val="00510772"/>
    <w:rsid w:val="0051465F"/>
    <w:rsid w:val="00515068"/>
    <w:rsid w:val="00516B91"/>
    <w:rsid w:val="005174AF"/>
    <w:rsid w:val="00520AFC"/>
    <w:rsid w:val="00545851"/>
    <w:rsid w:val="00546FB6"/>
    <w:rsid w:val="00547B98"/>
    <w:rsid w:val="005619C6"/>
    <w:rsid w:val="00572D98"/>
    <w:rsid w:val="005802A8"/>
    <w:rsid w:val="0058125B"/>
    <w:rsid w:val="005A4479"/>
    <w:rsid w:val="005A6456"/>
    <w:rsid w:val="005B7AC8"/>
    <w:rsid w:val="005C1CC0"/>
    <w:rsid w:val="005D0144"/>
    <w:rsid w:val="005D1B4E"/>
    <w:rsid w:val="005D2098"/>
    <w:rsid w:val="005F5B27"/>
    <w:rsid w:val="006061D6"/>
    <w:rsid w:val="00607711"/>
    <w:rsid w:val="00652770"/>
    <w:rsid w:val="00655E2F"/>
    <w:rsid w:val="00660A72"/>
    <w:rsid w:val="00670333"/>
    <w:rsid w:val="00670C1F"/>
    <w:rsid w:val="00691CF7"/>
    <w:rsid w:val="00691DDA"/>
    <w:rsid w:val="006D0556"/>
    <w:rsid w:val="006E533E"/>
    <w:rsid w:val="006E6EF1"/>
    <w:rsid w:val="006F1BFA"/>
    <w:rsid w:val="006F36C6"/>
    <w:rsid w:val="0074396B"/>
    <w:rsid w:val="00743F2D"/>
    <w:rsid w:val="00753898"/>
    <w:rsid w:val="00754835"/>
    <w:rsid w:val="00755C64"/>
    <w:rsid w:val="00756A7D"/>
    <w:rsid w:val="00761D6F"/>
    <w:rsid w:val="00763771"/>
    <w:rsid w:val="007672B1"/>
    <w:rsid w:val="007714AA"/>
    <w:rsid w:val="00774D51"/>
    <w:rsid w:val="00777F35"/>
    <w:rsid w:val="00793223"/>
    <w:rsid w:val="007A1A97"/>
    <w:rsid w:val="007A6D48"/>
    <w:rsid w:val="007B6033"/>
    <w:rsid w:val="007E2B61"/>
    <w:rsid w:val="007E34C5"/>
    <w:rsid w:val="007E4B8E"/>
    <w:rsid w:val="007E50E6"/>
    <w:rsid w:val="007F5584"/>
    <w:rsid w:val="007F5711"/>
    <w:rsid w:val="007F7137"/>
    <w:rsid w:val="00802A20"/>
    <w:rsid w:val="00802D45"/>
    <w:rsid w:val="008073B7"/>
    <w:rsid w:val="008107FC"/>
    <w:rsid w:val="00821FE9"/>
    <w:rsid w:val="00822C26"/>
    <w:rsid w:val="00824678"/>
    <w:rsid w:val="008343D8"/>
    <w:rsid w:val="00837E39"/>
    <w:rsid w:val="008401D1"/>
    <w:rsid w:val="008410F1"/>
    <w:rsid w:val="00843032"/>
    <w:rsid w:val="00843357"/>
    <w:rsid w:val="008456D7"/>
    <w:rsid w:val="00850C41"/>
    <w:rsid w:val="00851648"/>
    <w:rsid w:val="00856569"/>
    <w:rsid w:val="00876F01"/>
    <w:rsid w:val="008A04F7"/>
    <w:rsid w:val="008B1545"/>
    <w:rsid w:val="008B62A7"/>
    <w:rsid w:val="008E1517"/>
    <w:rsid w:val="008F635D"/>
    <w:rsid w:val="00910DC5"/>
    <w:rsid w:val="00913185"/>
    <w:rsid w:val="00921201"/>
    <w:rsid w:val="00921625"/>
    <w:rsid w:val="00923FF0"/>
    <w:rsid w:val="00933A3C"/>
    <w:rsid w:val="0093573F"/>
    <w:rsid w:val="009359B0"/>
    <w:rsid w:val="00952381"/>
    <w:rsid w:val="009553F6"/>
    <w:rsid w:val="00956091"/>
    <w:rsid w:val="009709FC"/>
    <w:rsid w:val="00972DB6"/>
    <w:rsid w:val="0097776C"/>
    <w:rsid w:val="009827AA"/>
    <w:rsid w:val="00992F51"/>
    <w:rsid w:val="00994A96"/>
    <w:rsid w:val="009A6773"/>
    <w:rsid w:val="009B770E"/>
    <w:rsid w:val="009D68F2"/>
    <w:rsid w:val="009D7237"/>
    <w:rsid w:val="009F32A8"/>
    <w:rsid w:val="009F4B5F"/>
    <w:rsid w:val="009F7846"/>
    <w:rsid w:val="00A1069D"/>
    <w:rsid w:val="00A17D59"/>
    <w:rsid w:val="00A20636"/>
    <w:rsid w:val="00A2395B"/>
    <w:rsid w:val="00A32184"/>
    <w:rsid w:val="00A32619"/>
    <w:rsid w:val="00A400FA"/>
    <w:rsid w:val="00A456A5"/>
    <w:rsid w:val="00A45DC8"/>
    <w:rsid w:val="00A45FC6"/>
    <w:rsid w:val="00A50674"/>
    <w:rsid w:val="00A53FB0"/>
    <w:rsid w:val="00A632C2"/>
    <w:rsid w:val="00A6470B"/>
    <w:rsid w:val="00A73910"/>
    <w:rsid w:val="00A75F56"/>
    <w:rsid w:val="00A85EE1"/>
    <w:rsid w:val="00A861C3"/>
    <w:rsid w:val="00A9252F"/>
    <w:rsid w:val="00AA0C63"/>
    <w:rsid w:val="00AA24A6"/>
    <w:rsid w:val="00AA5FE6"/>
    <w:rsid w:val="00AA6DFB"/>
    <w:rsid w:val="00AC0424"/>
    <w:rsid w:val="00AC280F"/>
    <w:rsid w:val="00AC2F36"/>
    <w:rsid w:val="00AC4509"/>
    <w:rsid w:val="00AC6D82"/>
    <w:rsid w:val="00AD5CAA"/>
    <w:rsid w:val="00AD7472"/>
    <w:rsid w:val="00AE2FF2"/>
    <w:rsid w:val="00AF24B9"/>
    <w:rsid w:val="00AF7828"/>
    <w:rsid w:val="00B00D5B"/>
    <w:rsid w:val="00B0521B"/>
    <w:rsid w:val="00B0638B"/>
    <w:rsid w:val="00B104DF"/>
    <w:rsid w:val="00B12118"/>
    <w:rsid w:val="00B155F7"/>
    <w:rsid w:val="00B17846"/>
    <w:rsid w:val="00B20266"/>
    <w:rsid w:val="00B218D2"/>
    <w:rsid w:val="00B24930"/>
    <w:rsid w:val="00B25385"/>
    <w:rsid w:val="00B3561B"/>
    <w:rsid w:val="00B409CA"/>
    <w:rsid w:val="00B40D52"/>
    <w:rsid w:val="00B410BA"/>
    <w:rsid w:val="00B41D21"/>
    <w:rsid w:val="00B422C1"/>
    <w:rsid w:val="00B42820"/>
    <w:rsid w:val="00B42DD9"/>
    <w:rsid w:val="00B538CF"/>
    <w:rsid w:val="00B5498D"/>
    <w:rsid w:val="00B713C0"/>
    <w:rsid w:val="00B727E9"/>
    <w:rsid w:val="00B75CF7"/>
    <w:rsid w:val="00B803B1"/>
    <w:rsid w:val="00B83282"/>
    <w:rsid w:val="00B8393C"/>
    <w:rsid w:val="00B86842"/>
    <w:rsid w:val="00B921F7"/>
    <w:rsid w:val="00BA47FC"/>
    <w:rsid w:val="00BB41EC"/>
    <w:rsid w:val="00BC342F"/>
    <w:rsid w:val="00BE2031"/>
    <w:rsid w:val="00BE7CD1"/>
    <w:rsid w:val="00BE7DCF"/>
    <w:rsid w:val="00BF4C3E"/>
    <w:rsid w:val="00C0383E"/>
    <w:rsid w:val="00C040D1"/>
    <w:rsid w:val="00C075AD"/>
    <w:rsid w:val="00C105B0"/>
    <w:rsid w:val="00C123EA"/>
    <w:rsid w:val="00C21824"/>
    <w:rsid w:val="00C221C9"/>
    <w:rsid w:val="00C24F40"/>
    <w:rsid w:val="00C26163"/>
    <w:rsid w:val="00C26CEC"/>
    <w:rsid w:val="00C410A0"/>
    <w:rsid w:val="00C43AC9"/>
    <w:rsid w:val="00C55F9B"/>
    <w:rsid w:val="00C57D55"/>
    <w:rsid w:val="00C623A0"/>
    <w:rsid w:val="00C6262D"/>
    <w:rsid w:val="00C6642B"/>
    <w:rsid w:val="00C702AD"/>
    <w:rsid w:val="00C83863"/>
    <w:rsid w:val="00C84C78"/>
    <w:rsid w:val="00C855AF"/>
    <w:rsid w:val="00C940AF"/>
    <w:rsid w:val="00C95D3A"/>
    <w:rsid w:val="00C9712B"/>
    <w:rsid w:val="00CA3F1F"/>
    <w:rsid w:val="00CB468C"/>
    <w:rsid w:val="00CB7BCD"/>
    <w:rsid w:val="00CC2010"/>
    <w:rsid w:val="00CC2052"/>
    <w:rsid w:val="00CC4709"/>
    <w:rsid w:val="00CC5F5B"/>
    <w:rsid w:val="00CF7DEC"/>
    <w:rsid w:val="00D06092"/>
    <w:rsid w:val="00D1771E"/>
    <w:rsid w:val="00D1784C"/>
    <w:rsid w:val="00D237E6"/>
    <w:rsid w:val="00D3621C"/>
    <w:rsid w:val="00D50B44"/>
    <w:rsid w:val="00D57B57"/>
    <w:rsid w:val="00D64B1D"/>
    <w:rsid w:val="00DA5571"/>
    <w:rsid w:val="00DB4782"/>
    <w:rsid w:val="00DD1C2F"/>
    <w:rsid w:val="00DD6F10"/>
    <w:rsid w:val="00DE265A"/>
    <w:rsid w:val="00DE28A3"/>
    <w:rsid w:val="00DF10EA"/>
    <w:rsid w:val="00E02550"/>
    <w:rsid w:val="00E131F8"/>
    <w:rsid w:val="00E20B84"/>
    <w:rsid w:val="00E245B9"/>
    <w:rsid w:val="00E32E3B"/>
    <w:rsid w:val="00E35865"/>
    <w:rsid w:val="00E471EF"/>
    <w:rsid w:val="00E60938"/>
    <w:rsid w:val="00E60A54"/>
    <w:rsid w:val="00E61F1D"/>
    <w:rsid w:val="00E62FE8"/>
    <w:rsid w:val="00E70C7A"/>
    <w:rsid w:val="00E733D2"/>
    <w:rsid w:val="00E75EC9"/>
    <w:rsid w:val="00E75F89"/>
    <w:rsid w:val="00E803C9"/>
    <w:rsid w:val="00E81EEB"/>
    <w:rsid w:val="00E910C2"/>
    <w:rsid w:val="00EA69B7"/>
    <w:rsid w:val="00EC1F64"/>
    <w:rsid w:val="00EC39CF"/>
    <w:rsid w:val="00ED2545"/>
    <w:rsid w:val="00EE0214"/>
    <w:rsid w:val="00EE3BEF"/>
    <w:rsid w:val="00EE4BAB"/>
    <w:rsid w:val="00EE6F32"/>
    <w:rsid w:val="00EE713D"/>
    <w:rsid w:val="00EF0BCB"/>
    <w:rsid w:val="00EF1EC8"/>
    <w:rsid w:val="00F000EE"/>
    <w:rsid w:val="00F03E5C"/>
    <w:rsid w:val="00F07878"/>
    <w:rsid w:val="00F175F1"/>
    <w:rsid w:val="00F364C9"/>
    <w:rsid w:val="00F60DC1"/>
    <w:rsid w:val="00F67F93"/>
    <w:rsid w:val="00F814B9"/>
    <w:rsid w:val="00FC1F7E"/>
    <w:rsid w:val="00FD27BB"/>
    <w:rsid w:val="00FD4B59"/>
    <w:rsid w:val="00FE081C"/>
    <w:rsid w:val="00FF0D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D500C4"/>
  <w15:chartTrackingRefBased/>
  <w15:docId w15:val="{3E34C9B6-1DC7-420D-B1A1-C9A0D8A69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Heading6"/>
    <w:qFormat/>
    <w:rsid w:val="004E1662"/>
    <w:pPr>
      <w:spacing w:before="120"/>
    </w:pPr>
    <w:rPr>
      <w:rFonts w:ascii="Times New Roman" w:hAnsi="Times New Roman"/>
      <w:sz w:val="24"/>
    </w:rPr>
  </w:style>
  <w:style w:type="paragraph" w:styleId="Heading1">
    <w:name w:val="heading 1"/>
    <w:basedOn w:val="Normal"/>
    <w:next w:val="Normal"/>
    <w:link w:val="Heading1Char"/>
    <w:uiPriority w:val="9"/>
    <w:qFormat/>
    <w:rsid w:val="00756A7D"/>
    <w:pPr>
      <w:keepNext/>
      <w:keepLines/>
      <w:numPr>
        <w:numId w:val="2"/>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756A7D"/>
    <w:pPr>
      <w:keepNext/>
      <w:keepLines/>
      <w:numPr>
        <w:ilvl w:val="1"/>
        <w:numId w:val="2"/>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61F1D"/>
    <w:pPr>
      <w:keepNext/>
      <w:keepLines/>
      <w:numPr>
        <w:ilvl w:val="2"/>
        <w:numId w:val="2"/>
      </w:numPr>
      <w:spacing w:before="40" w:after="0" w:line="36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61F1D"/>
    <w:pPr>
      <w:keepNext/>
      <w:keepLines/>
      <w:numPr>
        <w:ilvl w:val="3"/>
        <w:numId w:val="2"/>
      </w:numPr>
      <w:spacing w:before="40" w:after="0" w:line="360" w:lineRule="auto"/>
      <w:jc w:val="both"/>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756A7D"/>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56A7D"/>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56A7D"/>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56A7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56A7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10A0"/>
    <w:pPr>
      <w:ind w:left="720"/>
      <w:contextualSpacing/>
    </w:pPr>
  </w:style>
  <w:style w:type="character" w:customStyle="1" w:styleId="Heading1Char">
    <w:name w:val="Heading 1 Char"/>
    <w:basedOn w:val="DefaultParagraphFont"/>
    <w:link w:val="Heading1"/>
    <w:uiPriority w:val="9"/>
    <w:rsid w:val="00756A7D"/>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756A7D"/>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61F1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E61F1D"/>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semiHidden/>
    <w:rsid w:val="00756A7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756A7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756A7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56A7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56A7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3569F"/>
    <w:pPr>
      <w:numPr>
        <w:numId w:val="0"/>
      </w:num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03569F"/>
    <w:pPr>
      <w:spacing w:after="100"/>
    </w:pPr>
  </w:style>
  <w:style w:type="paragraph" w:styleId="TOC2">
    <w:name w:val="toc 2"/>
    <w:basedOn w:val="Normal"/>
    <w:next w:val="Normal"/>
    <w:autoRedefine/>
    <w:uiPriority w:val="39"/>
    <w:unhideWhenUsed/>
    <w:rsid w:val="0003569F"/>
    <w:pPr>
      <w:spacing w:after="100"/>
      <w:ind w:left="220"/>
    </w:pPr>
  </w:style>
  <w:style w:type="character" w:styleId="Hyperlink">
    <w:name w:val="Hyperlink"/>
    <w:basedOn w:val="DefaultParagraphFont"/>
    <w:uiPriority w:val="99"/>
    <w:unhideWhenUsed/>
    <w:rsid w:val="0003569F"/>
    <w:rPr>
      <w:color w:val="0563C1" w:themeColor="hyperlink"/>
      <w:u w:val="single"/>
    </w:rPr>
  </w:style>
  <w:style w:type="paragraph" w:styleId="Header">
    <w:name w:val="header"/>
    <w:basedOn w:val="Normal"/>
    <w:link w:val="HeaderChar"/>
    <w:uiPriority w:val="99"/>
    <w:unhideWhenUsed/>
    <w:rsid w:val="003D503F"/>
    <w:pPr>
      <w:tabs>
        <w:tab w:val="center" w:pos="4680"/>
        <w:tab w:val="right" w:pos="9360"/>
      </w:tabs>
      <w:spacing w:after="0" w:line="240" w:lineRule="auto"/>
    </w:pPr>
  </w:style>
  <w:style w:type="paragraph" w:styleId="TableofFigures">
    <w:name w:val="table of figures"/>
    <w:basedOn w:val="Normal"/>
    <w:next w:val="Normal"/>
    <w:uiPriority w:val="99"/>
    <w:unhideWhenUsed/>
    <w:rsid w:val="0008049A"/>
    <w:pPr>
      <w:spacing w:after="0"/>
    </w:pPr>
  </w:style>
  <w:style w:type="character" w:customStyle="1" w:styleId="HeaderChar">
    <w:name w:val="Header Char"/>
    <w:basedOn w:val="DefaultParagraphFont"/>
    <w:link w:val="Header"/>
    <w:uiPriority w:val="99"/>
    <w:rsid w:val="003D503F"/>
    <w:rPr>
      <w:rFonts w:ascii="Times New Roman" w:hAnsi="Times New Roman"/>
      <w:sz w:val="24"/>
    </w:rPr>
  </w:style>
  <w:style w:type="paragraph" w:styleId="Footer">
    <w:name w:val="footer"/>
    <w:basedOn w:val="Normal"/>
    <w:link w:val="FooterChar"/>
    <w:uiPriority w:val="99"/>
    <w:unhideWhenUsed/>
    <w:rsid w:val="003D50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503F"/>
    <w:rPr>
      <w:rFonts w:ascii="Times New Roman" w:hAnsi="Times New Roman"/>
      <w:sz w:val="24"/>
    </w:rPr>
  </w:style>
  <w:style w:type="paragraph" w:styleId="Bibliography">
    <w:name w:val="Bibliography"/>
    <w:basedOn w:val="Normal"/>
    <w:next w:val="Normal"/>
    <w:uiPriority w:val="37"/>
    <w:unhideWhenUsed/>
    <w:rsid w:val="00EE3BEF"/>
  </w:style>
  <w:style w:type="paragraph" w:styleId="NoSpacing">
    <w:name w:val="No Spacing"/>
    <w:uiPriority w:val="1"/>
    <w:qFormat/>
    <w:rsid w:val="00EE3BEF"/>
    <w:pPr>
      <w:spacing w:after="0" w:line="240" w:lineRule="auto"/>
      <w:jc w:val="center"/>
    </w:pPr>
    <w:rPr>
      <w:rFonts w:ascii="Times New Roman" w:hAnsi="Times New Roman"/>
      <w:sz w:val="24"/>
    </w:rPr>
  </w:style>
  <w:style w:type="paragraph" w:styleId="Caption">
    <w:name w:val="caption"/>
    <w:basedOn w:val="Normal"/>
    <w:next w:val="Normal"/>
    <w:uiPriority w:val="35"/>
    <w:unhideWhenUsed/>
    <w:qFormat/>
    <w:rsid w:val="00223D00"/>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7714AA"/>
    <w:pPr>
      <w:spacing w:after="100"/>
      <w:ind w:left="480"/>
    </w:pPr>
  </w:style>
  <w:style w:type="character" w:styleId="Strong">
    <w:name w:val="Strong"/>
    <w:basedOn w:val="DefaultParagraphFont"/>
    <w:uiPriority w:val="22"/>
    <w:qFormat/>
    <w:rsid w:val="00B86842"/>
    <w:rPr>
      <w:b/>
      <w:bCs/>
    </w:rPr>
  </w:style>
  <w:style w:type="paragraph" w:styleId="NormalWeb">
    <w:name w:val="Normal (Web)"/>
    <w:basedOn w:val="Normal"/>
    <w:uiPriority w:val="99"/>
    <w:semiHidden/>
    <w:unhideWhenUsed/>
    <w:rsid w:val="005D2098"/>
    <w:pPr>
      <w:spacing w:before="100" w:beforeAutospacing="1" w:after="100" w:afterAutospacing="1" w:line="240" w:lineRule="auto"/>
    </w:pPr>
    <w:rPr>
      <w:rFonts w:eastAsia="Times New Roman" w:cs="Times New Roman"/>
      <w:szCs w:val="24"/>
      <w:lang w:val="en-KE" w:eastAsia="en-KE"/>
    </w:rPr>
  </w:style>
  <w:style w:type="character" w:styleId="FollowedHyperlink">
    <w:name w:val="FollowedHyperlink"/>
    <w:basedOn w:val="DefaultParagraphFont"/>
    <w:uiPriority w:val="99"/>
    <w:semiHidden/>
    <w:unhideWhenUsed/>
    <w:rsid w:val="002171E6"/>
    <w:rPr>
      <w:color w:val="954F72" w:themeColor="followedHyperlink"/>
      <w:u w:val="single"/>
    </w:rPr>
  </w:style>
  <w:style w:type="paragraph" w:styleId="Title">
    <w:name w:val="Title"/>
    <w:basedOn w:val="Normal"/>
    <w:next w:val="Normal"/>
    <w:link w:val="TitleChar"/>
    <w:uiPriority w:val="10"/>
    <w:qFormat/>
    <w:rsid w:val="004E1662"/>
    <w:pPr>
      <w:spacing w:before="0" w:after="0" w:line="240" w:lineRule="auto"/>
      <w:contextualSpacing/>
      <w:jc w:val="both"/>
    </w:pPr>
    <w:rPr>
      <w:rFonts w:eastAsiaTheme="majorEastAsia" w:cstheme="majorBidi"/>
      <w:b/>
      <w:spacing w:val="-10"/>
      <w:kern w:val="28"/>
      <w:szCs w:val="56"/>
    </w:rPr>
  </w:style>
  <w:style w:type="character" w:customStyle="1" w:styleId="TitleChar">
    <w:name w:val="Title Char"/>
    <w:basedOn w:val="DefaultParagraphFont"/>
    <w:link w:val="Title"/>
    <w:uiPriority w:val="10"/>
    <w:rsid w:val="004E1662"/>
    <w:rPr>
      <w:rFonts w:ascii="Times New Roman" w:eastAsiaTheme="majorEastAsia" w:hAnsi="Times New Roman" w:cstheme="majorBidi"/>
      <w:b/>
      <w:spacing w:val="-10"/>
      <w:kern w:val="28"/>
      <w:sz w:val="24"/>
      <w:szCs w:val="56"/>
    </w:rPr>
  </w:style>
  <w:style w:type="paragraph" w:customStyle="1" w:styleId="mine">
    <w:name w:val="mine"/>
    <w:basedOn w:val="Heading1"/>
    <w:link w:val="mineChar"/>
    <w:autoRedefine/>
    <w:qFormat/>
    <w:rsid w:val="007F5584"/>
    <w:pPr>
      <w:numPr>
        <w:numId w:val="0"/>
      </w:numPr>
    </w:pPr>
  </w:style>
  <w:style w:type="character" w:styleId="CommentReference">
    <w:name w:val="annotation reference"/>
    <w:basedOn w:val="DefaultParagraphFont"/>
    <w:uiPriority w:val="99"/>
    <w:semiHidden/>
    <w:unhideWhenUsed/>
    <w:rsid w:val="00114EAE"/>
    <w:rPr>
      <w:sz w:val="16"/>
      <w:szCs w:val="16"/>
    </w:rPr>
  </w:style>
  <w:style w:type="character" w:customStyle="1" w:styleId="mineChar">
    <w:name w:val="mine Char"/>
    <w:basedOn w:val="DefaultParagraphFont"/>
    <w:link w:val="mine"/>
    <w:rsid w:val="007F5584"/>
    <w:rPr>
      <w:rFonts w:ascii="Times New Roman" w:eastAsiaTheme="majorEastAsia" w:hAnsi="Times New Roman" w:cstheme="majorBidi"/>
      <w:b/>
      <w:sz w:val="24"/>
      <w:szCs w:val="32"/>
    </w:rPr>
  </w:style>
  <w:style w:type="paragraph" w:styleId="CommentText">
    <w:name w:val="annotation text"/>
    <w:basedOn w:val="Normal"/>
    <w:link w:val="CommentTextChar"/>
    <w:uiPriority w:val="99"/>
    <w:semiHidden/>
    <w:unhideWhenUsed/>
    <w:rsid w:val="00114EAE"/>
    <w:pPr>
      <w:spacing w:before="0" w:line="240" w:lineRule="auto"/>
    </w:pPr>
    <w:rPr>
      <w:sz w:val="20"/>
      <w:szCs w:val="20"/>
    </w:rPr>
  </w:style>
  <w:style w:type="character" w:customStyle="1" w:styleId="CommentTextChar">
    <w:name w:val="Comment Text Char"/>
    <w:basedOn w:val="DefaultParagraphFont"/>
    <w:link w:val="CommentText"/>
    <w:uiPriority w:val="99"/>
    <w:semiHidden/>
    <w:rsid w:val="00114EAE"/>
    <w:rPr>
      <w:rFonts w:ascii="Times New Roman" w:hAnsi="Times New Roman"/>
      <w:sz w:val="20"/>
      <w:szCs w:val="20"/>
    </w:rPr>
  </w:style>
  <w:style w:type="table" w:styleId="TableGrid">
    <w:name w:val="Table Grid"/>
    <w:basedOn w:val="TableNormal"/>
    <w:uiPriority w:val="39"/>
    <w:rsid w:val="009D72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351561"/>
    <w:pPr>
      <w:spacing w:after="0" w:line="240" w:lineRule="auto"/>
    </w:pPr>
    <w:rPr>
      <w:rFonts w:ascii="Times New Roman" w:hAnsi="Times New Roman"/>
      <w:sz w:val="24"/>
    </w:rPr>
  </w:style>
  <w:style w:type="paragraph" w:styleId="CommentSubject">
    <w:name w:val="annotation subject"/>
    <w:basedOn w:val="CommentText"/>
    <w:next w:val="CommentText"/>
    <w:link w:val="CommentSubjectChar"/>
    <w:uiPriority w:val="99"/>
    <w:semiHidden/>
    <w:unhideWhenUsed/>
    <w:rsid w:val="00351561"/>
    <w:pPr>
      <w:spacing w:before="120"/>
    </w:pPr>
    <w:rPr>
      <w:b/>
      <w:bCs/>
    </w:rPr>
  </w:style>
  <w:style w:type="character" w:customStyle="1" w:styleId="CommentSubjectChar">
    <w:name w:val="Comment Subject Char"/>
    <w:basedOn w:val="CommentTextChar"/>
    <w:link w:val="CommentSubject"/>
    <w:uiPriority w:val="99"/>
    <w:semiHidden/>
    <w:rsid w:val="00351561"/>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44850">
      <w:bodyDiv w:val="1"/>
      <w:marLeft w:val="0"/>
      <w:marRight w:val="0"/>
      <w:marTop w:val="0"/>
      <w:marBottom w:val="0"/>
      <w:divBdr>
        <w:top w:val="none" w:sz="0" w:space="0" w:color="auto"/>
        <w:left w:val="none" w:sz="0" w:space="0" w:color="auto"/>
        <w:bottom w:val="none" w:sz="0" w:space="0" w:color="auto"/>
        <w:right w:val="none" w:sz="0" w:space="0" w:color="auto"/>
      </w:divBdr>
    </w:div>
    <w:div w:id="19283457">
      <w:bodyDiv w:val="1"/>
      <w:marLeft w:val="0"/>
      <w:marRight w:val="0"/>
      <w:marTop w:val="0"/>
      <w:marBottom w:val="0"/>
      <w:divBdr>
        <w:top w:val="none" w:sz="0" w:space="0" w:color="auto"/>
        <w:left w:val="none" w:sz="0" w:space="0" w:color="auto"/>
        <w:bottom w:val="none" w:sz="0" w:space="0" w:color="auto"/>
        <w:right w:val="none" w:sz="0" w:space="0" w:color="auto"/>
      </w:divBdr>
    </w:div>
    <w:div w:id="39482463">
      <w:bodyDiv w:val="1"/>
      <w:marLeft w:val="0"/>
      <w:marRight w:val="0"/>
      <w:marTop w:val="0"/>
      <w:marBottom w:val="0"/>
      <w:divBdr>
        <w:top w:val="none" w:sz="0" w:space="0" w:color="auto"/>
        <w:left w:val="none" w:sz="0" w:space="0" w:color="auto"/>
        <w:bottom w:val="none" w:sz="0" w:space="0" w:color="auto"/>
        <w:right w:val="none" w:sz="0" w:space="0" w:color="auto"/>
      </w:divBdr>
    </w:div>
    <w:div w:id="48581798">
      <w:bodyDiv w:val="1"/>
      <w:marLeft w:val="0"/>
      <w:marRight w:val="0"/>
      <w:marTop w:val="0"/>
      <w:marBottom w:val="0"/>
      <w:divBdr>
        <w:top w:val="none" w:sz="0" w:space="0" w:color="auto"/>
        <w:left w:val="none" w:sz="0" w:space="0" w:color="auto"/>
        <w:bottom w:val="none" w:sz="0" w:space="0" w:color="auto"/>
        <w:right w:val="none" w:sz="0" w:space="0" w:color="auto"/>
      </w:divBdr>
    </w:div>
    <w:div w:id="54134317">
      <w:bodyDiv w:val="1"/>
      <w:marLeft w:val="0"/>
      <w:marRight w:val="0"/>
      <w:marTop w:val="0"/>
      <w:marBottom w:val="0"/>
      <w:divBdr>
        <w:top w:val="none" w:sz="0" w:space="0" w:color="auto"/>
        <w:left w:val="none" w:sz="0" w:space="0" w:color="auto"/>
        <w:bottom w:val="none" w:sz="0" w:space="0" w:color="auto"/>
        <w:right w:val="none" w:sz="0" w:space="0" w:color="auto"/>
      </w:divBdr>
    </w:div>
    <w:div w:id="54281707">
      <w:bodyDiv w:val="1"/>
      <w:marLeft w:val="0"/>
      <w:marRight w:val="0"/>
      <w:marTop w:val="0"/>
      <w:marBottom w:val="0"/>
      <w:divBdr>
        <w:top w:val="none" w:sz="0" w:space="0" w:color="auto"/>
        <w:left w:val="none" w:sz="0" w:space="0" w:color="auto"/>
        <w:bottom w:val="none" w:sz="0" w:space="0" w:color="auto"/>
        <w:right w:val="none" w:sz="0" w:space="0" w:color="auto"/>
      </w:divBdr>
    </w:div>
    <w:div w:id="57899492">
      <w:bodyDiv w:val="1"/>
      <w:marLeft w:val="0"/>
      <w:marRight w:val="0"/>
      <w:marTop w:val="0"/>
      <w:marBottom w:val="0"/>
      <w:divBdr>
        <w:top w:val="none" w:sz="0" w:space="0" w:color="auto"/>
        <w:left w:val="none" w:sz="0" w:space="0" w:color="auto"/>
        <w:bottom w:val="none" w:sz="0" w:space="0" w:color="auto"/>
        <w:right w:val="none" w:sz="0" w:space="0" w:color="auto"/>
      </w:divBdr>
    </w:div>
    <w:div w:id="64574437">
      <w:bodyDiv w:val="1"/>
      <w:marLeft w:val="0"/>
      <w:marRight w:val="0"/>
      <w:marTop w:val="0"/>
      <w:marBottom w:val="0"/>
      <w:divBdr>
        <w:top w:val="none" w:sz="0" w:space="0" w:color="auto"/>
        <w:left w:val="none" w:sz="0" w:space="0" w:color="auto"/>
        <w:bottom w:val="none" w:sz="0" w:space="0" w:color="auto"/>
        <w:right w:val="none" w:sz="0" w:space="0" w:color="auto"/>
      </w:divBdr>
    </w:div>
    <w:div w:id="70782866">
      <w:bodyDiv w:val="1"/>
      <w:marLeft w:val="0"/>
      <w:marRight w:val="0"/>
      <w:marTop w:val="0"/>
      <w:marBottom w:val="0"/>
      <w:divBdr>
        <w:top w:val="none" w:sz="0" w:space="0" w:color="auto"/>
        <w:left w:val="none" w:sz="0" w:space="0" w:color="auto"/>
        <w:bottom w:val="none" w:sz="0" w:space="0" w:color="auto"/>
        <w:right w:val="none" w:sz="0" w:space="0" w:color="auto"/>
      </w:divBdr>
    </w:div>
    <w:div w:id="74403946">
      <w:bodyDiv w:val="1"/>
      <w:marLeft w:val="0"/>
      <w:marRight w:val="0"/>
      <w:marTop w:val="0"/>
      <w:marBottom w:val="0"/>
      <w:divBdr>
        <w:top w:val="none" w:sz="0" w:space="0" w:color="auto"/>
        <w:left w:val="none" w:sz="0" w:space="0" w:color="auto"/>
        <w:bottom w:val="none" w:sz="0" w:space="0" w:color="auto"/>
        <w:right w:val="none" w:sz="0" w:space="0" w:color="auto"/>
      </w:divBdr>
    </w:div>
    <w:div w:id="78598788">
      <w:bodyDiv w:val="1"/>
      <w:marLeft w:val="0"/>
      <w:marRight w:val="0"/>
      <w:marTop w:val="0"/>
      <w:marBottom w:val="0"/>
      <w:divBdr>
        <w:top w:val="none" w:sz="0" w:space="0" w:color="auto"/>
        <w:left w:val="none" w:sz="0" w:space="0" w:color="auto"/>
        <w:bottom w:val="none" w:sz="0" w:space="0" w:color="auto"/>
        <w:right w:val="none" w:sz="0" w:space="0" w:color="auto"/>
      </w:divBdr>
    </w:div>
    <w:div w:id="90589107">
      <w:bodyDiv w:val="1"/>
      <w:marLeft w:val="0"/>
      <w:marRight w:val="0"/>
      <w:marTop w:val="0"/>
      <w:marBottom w:val="0"/>
      <w:divBdr>
        <w:top w:val="none" w:sz="0" w:space="0" w:color="auto"/>
        <w:left w:val="none" w:sz="0" w:space="0" w:color="auto"/>
        <w:bottom w:val="none" w:sz="0" w:space="0" w:color="auto"/>
        <w:right w:val="none" w:sz="0" w:space="0" w:color="auto"/>
      </w:divBdr>
    </w:div>
    <w:div w:id="91780028">
      <w:bodyDiv w:val="1"/>
      <w:marLeft w:val="0"/>
      <w:marRight w:val="0"/>
      <w:marTop w:val="0"/>
      <w:marBottom w:val="0"/>
      <w:divBdr>
        <w:top w:val="none" w:sz="0" w:space="0" w:color="auto"/>
        <w:left w:val="none" w:sz="0" w:space="0" w:color="auto"/>
        <w:bottom w:val="none" w:sz="0" w:space="0" w:color="auto"/>
        <w:right w:val="none" w:sz="0" w:space="0" w:color="auto"/>
      </w:divBdr>
    </w:div>
    <w:div w:id="93136746">
      <w:bodyDiv w:val="1"/>
      <w:marLeft w:val="0"/>
      <w:marRight w:val="0"/>
      <w:marTop w:val="0"/>
      <w:marBottom w:val="0"/>
      <w:divBdr>
        <w:top w:val="none" w:sz="0" w:space="0" w:color="auto"/>
        <w:left w:val="none" w:sz="0" w:space="0" w:color="auto"/>
        <w:bottom w:val="none" w:sz="0" w:space="0" w:color="auto"/>
        <w:right w:val="none" w:sz="0" w:space="0" w:color="auto"/>
      </w:divBdr>
    </w:div>
    <w:div w:id="96948268">
      <w:bodyDiv w:val="1"/>
      <w:marLeft w:val="0"/>
      <w:marRight w:val="0"/>
      <w:marTop w:val="0"/>
      <w:marBottom w:val="0"/>
      <w:divBdr>
        <w:top w:val="none" w:sz="0" w:space="0" w:color="auto"/>
        <w:left w:val="none" w:sz="0" w:space="0" w:color="auto"/>
        <w:bottom w:val="none" w:sz="0" w:space="0" w:color="auto"/>
        <w:right w:val="none" w:sz="0" w:space="0" w:color="auto"/>
      </w:divBdr>
    </w:div>
    <w:div w:id="101804051">
      <w:bodyDiv w:val="1"/>
      <w:marLeft w:val="0"/>
      <w:marRight w:val="0"/>
      <w:marTop w:val="0"/>
      <w:marBottom w:val="0"/>
      <w:divBdr>
        <w:top w:val="none" w:sz="0" w:space="0" w:color="auto"/>
        <w:left w:val="none" w:sz="0" w:space="0" w:color="auto"/>
        <w:bottom w:val="none" w:sz="0" w:space="0" w:color="auto"/>
        <w:right w:val="none" w:sz="0" w:space="0" w:color="auto"/>
      </w:divBdr>
    </w:div>
    <w:div w:id="101999984">
      <w:bodyDiv w:val="1"/>
      <w:marLeft w:val="0"/>
      <w:marRight w:val="0"/>
      <w:marTop w:val="0"/>
      <w:marBottom w:val="0"/>
      <w:divBdr>
        <w:top w:val="none" w:sz="0" w:space="0" w:color="auto"/>
        <w:left w:val="none" w:sz="0" w:space="0" w:color="auto"/>
        <w:bottom w:val="none" w:sz="0" w:space="0" w:color="auto"/>
        <w:right w:val="none" w:sz="0" w:space="0" w:color="auto"/>
      </w:divBdr>
    </w:div>
    <w:div w:id="127626222">
      <w:bodyDiv w:val="1"/>
      <w:marLeft w:val="0"/>
      <w:marRight w:val="0"/>
      <w:marTop w:val="0"/>
      <w:marBottom w:val="0"/>
      <w:divBdr>
        <w:top w:val="none" w:sz="0" w:space="0" w:color="auto"/>
        <w:left w:val="none" w:sz="0" w:space="0" w:color="auto"/>
        <w:bottom w:val="none" w:sz="0" w:space="0" w:color="auto"/>
        <w:right w:val="none" w:sz="0" w:space="0" w:color="auto"/>
      </w:divBdr>
    </w:div>
    <w:div w:id="129056623">
      <w:bodyDiv w:val="1"/>
      <w:marLeft w:val="0"/>
      <w:marRight w:val="0"/>
      <w:marTop w:val="0"/>
      <w:marBottom w:val="0"/>
      <w:divBdr>
        <w:top w:val="none" w:sz="0" w:space="0" w:color="auto"/>
        <w:left w:val="none" w:sz="0" w:space="0" w:color="auto"/>
        <w:bottom w:val="none" w:sz="0" w:space="0" w:color="auto"/>
        <w:right w:val="none" w:sz="0" w:space="0" w:color="auto"/>
      </w:divBdr>
    </w:div>
    <w:div w:id="133496993">
      <w:bodyDiv w:val="1"/>
      <w:marLeft w:val="0"/>
      <w:marRight w:val="0"/>
      <w:marTop w:val="0"/>
      <w:marBottom w:val="0"/>
      <w:divBdr>
        <w:top w:val="none" w:sz="0" w:space="0" w:color="auto"/>
        <w:left w:val="none" w:sz="0" w:space="0" w:color="auto"/>
        <w:bottom w:val="none" w:sz="0" w:space="0" w:color="auto"/>
        <w:right w:val="none" w:sz="0" w:space="0" w:color="auto"/>
      </w:divBdr>
    </w:div>
    <w:div w:id="150147371">
      <w:bodyDiv w:val="1"/>
      <w:marLeft w:val="0"/>
      <w:marRight w:val="0"/>
      <w:marTop w:val="0"/>
      <w:marBottom w:val="0"/>
      <w:divBdr>
        <w:top w:val="none" w:sz="0" w:space="0" w:color="auto"/>
        <w:left w:val="none" w:sz="0" w:space="0" w:color="auto"/>
        <w:bottom w:val="none" w:sz="0" w:space="0" w:color="auto"/>
        <w:right w:val="none" w:sz="0" w:space="0" w:color="auto"/>
      </w:divBdr>
    </w:div>
    <w:div w:id="167864416">
      <w:bodyDiv w:val="1"/>
      <w:marLeft w:val="0"/>
      <w:marRight w:val="0"/>
      <w:marTop w:val="0"/>
      <w:marBottom w:val="0"/>
      <w:divBdr>
        <w:top w:val="none" w:sz="0" w:space="0" w:color="auto"/>
        <w:left w:val="none" w:sz="0" w:space="0" w:color="auto"/>
        <w:bottom w:val="none" w:sz="0" w:space="0" w:color="auto"/>
        <w:right w:val="none" w:sz="0" w:space="0" w:color="auto"/>
      </w:divBdr>
    </w:div>
    <w:div w:id="168722156">
      <w:bodyDiv w:val="1"/>
      <w:marLeft w:val="0"/>
      <w:marRight w:val="0"/>
      <w:marTop w:val="0"/>
      <w:marBottom w:val="0"/>
      <w:divBdr>
        <w:top w:val="none" w:sz="0" w:space="0" w:color="auto"/>
        <w:left w:val="none" w:sz="0" w:space="0" w:color="auto"/>
        <w:bottom w:val="none" w:sz="0" w:space="0" w:color="auto"/>
        <w:right w:val="none" w:sz="0" w:space="0" w:color="auto"/>
      </w:divBdr>
    </w:div>
    <w:div w:id="171646510">
      <w:bodyDiv w:val="1"/>
      <w:marLeft w:val="0"/>
      <w:marRight w:val="0"/>
      <w:marTop w:val="0"/>
      <w:marBottom w:val="0"/>
      <w:divBdr>
        <w:top w:val="none" w:sz="0" w:space="0" w:color="auto"/>
        <w:left w:val="none" w:sz="0" w:space="0" w:color="auto"/>
        <w:bottom w:val="none" w:sz="0" w:space="0" w:color="auto"/>
        <w:right w:val="none" w:sz="0" w:space="0" w:color="auto"/>
      </w:divBdr>
    </w:div>
    <w:div w:id="182519114">
      <w:bodyDiv w:val="1"/>
      <w:marLeft w:val="0"/>
      <w:marRight w:val="0"/>
      <w:marTop w:val="0"/>
      <w:marBottom w:val="0"/>
      <w:divBdr>
        <w:top w:val="none" w:sz="0" w:space="0" w:color="auto"/>
        <w:left w:val="none" w:sz="0" w:space="0" w:color="auto"/>
        <w:bottom w:val="none" w:sz="0" w:space="0" w:color="auto"/>
        <w:right w:val="none" w:sz="0" w:space="0" w:color="auto"/>
      </w:divBdr>
    </w:div>
    <w:div w:id="190991713">
      <w:bodyDiv w:val="1"/>
      <w:marLeft w:val="0"/>
      <w:marRight w:val="0"/>
      <w:marTop w:val="0"/>
      <w:marBottom w:val="0"/>
      <w:divBdr>
        <w:top w:val="none" w:sz="0" w:space="0" w:color="auto"/>
        <w:left w:val="none" w:sz="0" w:space="0" w:color="auto"/>
        <w:bottom w:val="none" w:sz="0" w:space="0" w:color="auto"/>
        <w:right w:val="none" w:sz="0" w:space="0" w:color="auto"/>
      </w:divBdr>
    </w:div>
    <w:div w:id="209463289">
      <w:bodyDiv w:val="1"/>
      <w:marLeft w:val="0"/>
      <w:marRight w:val="0"/>
      <w:marTop w:val="0"/>
      <w:marBottom w:val="0"/>
      <w:divBdr>
        <w:top w:val="none" w:sz="0" w:space="0" w:color="auto"/>
        <w:left w:val="none" w:sz="0" w:space="0" w:color="auto"/>
        <w:bottom w:val="none" w:sz="0" w:space="0" w:color="auto"/>
        <w:right w:val="none" w:sz="0" w:space="0" w:color="auto"/>
      </w:divBdr>
    </w:div>
    <w:div w:id="218247956">
      <w:bodyDiv w:val="1"/>
      <w:marLeft w:val="0"/>
      <w:marRight w:val="0"/>
      <w:marTop w:val="0"/>
      <w:marBottom w:val="0"/>
      <w:divBdr>
        <w:top w:val="none" w:sz="0" w:space="0" w:color="auto"/>
        <w:left w:val="none" w:sz="0" w:space="0" w:color="auto"/>
        <w:bottom w:val="none" w:sz="0" w:space="0" w:color="auto"/>
        <w:right w:val="none" w:sz="0" w:space="0" w:color="auto"/>
      </w:divBdr>
    </w:div>
    <w:div w:id="226960747">
      <w:bodyDiv w:val="1"/>
      <w:marLeft w:val="0"/>
      <w:marRight w:val="0"/>
      <w:marTop w:val="0"/>
      <w:marBottom w:val="0"/>
      <w:divBdr>
        <w:top w:val="none" w:sz="0" w:space="0" w:color="auto"/>
        <w:left w:val="none" w:sz="0" w:space="0" w:color="auto"/>
        <w:bottom w:val="none" w:sz="0" w:space="0" w:color="auto"/>
        <w:right w:val="none" w:sz="0" w:space="0" w:color="auto"/>
      </w:divBdr>
    </w:div>
    <w:div w:id="233467644">
      <w:bodyDiv w:val="1"/>
      <w:marLeft w:val="0"/>
      <w:marRight w:val="0"/>
      <w:marTop w:val="0"/>
      <w:marBottom w:val="0"/>
      <w:divBdr>
        <w:top w:val="none" w:sz="0" w:space="0" w:color="auto"/>
        <w:left w:val="none" w:sz="0" w:space="0" w:color="auto"/>
        <w:bottom w:val="none" w:sz="0" w:space="0" w:color="auto"/>
        <w:right w:val="none" w:sz="0" w:space="0" w:color="auto"/>
      </w:divBdr>
    </w:div>
    <w:div w:id="238100174">
      <w:bodyDiv w:val="1"/>
      <w:marLeft w:val="0"/>
      <w:marRight w:val="0"/>
      <w:marTop w:val="0"/>
      <w:marBottom w:val="0"/>
      <w:divBdr>
        <w:top w:val="none" w:sz="0" w:space="0" w:color="auto"/>
        <w:left w:val="none" w:sz="0" w:space="0" w:color="auto"/>
        <w:bottom w:val="none" w:sz="0" w:space="0" w:color="auto"/>
        <w:right w:val="none" w:sz="0" w:space="0" w:color="auto"/>
      </w:divBdr>
    </w:div>
    <w:div w:id="243492086">
      <w:bodyDiv w:val="1"/>
      <w:marLeft w:val="0"/>
      <w:marRight w:val="0"/>
      <w:marTop w:val="0"/>
      <w:marBottom w:val="0"/>
      <w:divBdr>
        <w:top w:val="none" w:sz="0" w:space="0" w:color="auto"/>
        <w:left w:val="none" w:sz="0" w:space="0" w:color="auto"/>
        <w:bottom w:val="none" w:sz="0" w:space="0" w:color="auto"/>
        <w:right w:val="none" w:sz="0" w:space="0" w:color="auto"/>
      </w:divBdr>
    </w:div>
    <w:div w:id="245187957">
      <w:bodyDiv w:val="1"/>
      <w:marLeft w:val="0"/>
      <w:marRight w:val="0"/>
      <w:marTop w:val="0"/>
      <w:marBottom w:val="0"/>
      <w:divBdr>
        <w:top w:val="none" w:sz="0" w:space="0" w:color="auto"/>
        <w:left w:val="none" w:sz="0" w:space="0" w:color="auto"/>
        <w:bottom w:val="none" w:sz="0" w:space="0" w:color="auto"/>
        <w:right w:val="none" w:sz="0" w:space="0" w:color="auto"/>
      </w:divBdr>
    </w:div>
    <w:div w:id="248928072">
      <w:bodyDiv w:val="1"/>
      <w:marLeft w:val="0"/>
      <w:marRight w:val="0"/>
      <w:marTop w:val="0"/>
      <w:marBottom w:val="0"/>
      <w:divBdr>
        <w:top w:val="none" w:sz="0" w:space="0" w:color="auto"/>
        <w:left w:val="none" w:sz="0" w:space="0" w:color="auto"/>
        <w:bottom w:val="none" w:sz="0" w:space="0" w:color="auto"/>
        <w:right w:val="none" w:sz="0" w:space="0" w:color="auto"/>
      </w:divBdr>
    </w:div>
    <w:div w:id="249168217">
      <w:bodyDiv w:val="1"/>
      <w:marLeft w:val="0"/>
      <w:marRight w:val="0"/>
      <w:marTop w:val="0"/>
      <w:marBottom w:val="0"/>
      <w:divBdr>
        <w:top w:val="none" w:sz="0" w:space="0" w:color="auto"/>
        <w:left w:val="none" w:sz="0" w:space="0" w:color="auto"/>
        <w:bottom w:val="none" w:sz="0" w:space="0" w:color="auto"/>
        <w:right w:val="none" w:sz="0" w:space="0" w:color="auto"/>
      </w:divBdr>
    </w:div>
    <w:div w:id="257173895">
      <w:bodyDiv w:val="1"/>
      <w:marLeft w:val="0"/>
      <w:marRight w:val="0"/>
      <w:marTop w:val="0"/>
      <w:marBottom w:val="0"/>
      <w:divBdr>
        <w:top w:val="none" w:sz="0" w:space="0" w:color="auto"/>
        <w:left w:val="none" w:sz="0" w:space="0" w:color="auto"/>
        <w:bottom w:val="none" w:sz="0" w:space="0" w:color="auto"/>
        <w:right w:val="none" w:sz="0" w:space="0" w:color="auto"/>
      </w:divBdr>
    </w:div>
    <w:div w:id="261258331">
      <w:bodyDiv w:val="1"/>
      <w:marLeft w:val="0"/>
      <w:marRight w:val="0"/>
      <w:marTop w:val="0"/>
      <w:marBottom w:val="0"/>
      <w:divBdr>
        <w:top w:val="none" w:sz="0" w:space="0" w:color="auto"/>
        <w:left w:val="none" w:sz="0" w:space="0" w:color="auto"/>
        <w:bottom w:val="none" w:sz="0" w:space="0" w:color="auto"/>
        <w:right w:val="none" w:sz="0" w:space="0" w:color="auto"/>
      </w:divBdr>
    </w:div>
    <w:div w:id="272594232">
      <w:bodyDiv w:val="1"/>
      <w:marLeft w:val="0"/>
      <w:marRight w:val="0"/>
      <w:marTop w:val="0"/>
      <w:marBottom w:val="0"/>
      <w:divBdr>
        <w:top w:val="none" w:sz="0" w:space="0" w:color="auto"/>
        <w:left w:val="none" w:sz="0" w:space="0" w:color="auto"/>
        <w:bottom w:val="none" w:sz="0" w:space="0" w:color="auto"/>
        <w:right w:val="none" w:sz="0" w:space="0" w:color="auto"/>
      </w:divBdr>
    </w:div>
    <w:div w:id="279193468">
      <w:bodyDiv w:val="1"/>
      <w:marLeft w:val="0"/>
      <w:marRight w:val="0"/>
      <w:marTop w:val="0"/>
      <w:marBottom w:val="0"/>
      <w:divBdr>
        <w:top w:val="none" w:sz="0" w:space="0" w:color="auto"/>
        <w:left w:val="none" w:sz="0" w:space="0" w:color="auto"/>
        <w:bottom w:val="none" w:sz="0" w:space="0" w:color="auto"/>
        <w:right w:val="none" w:sz="0" w:space="0" w:color="auto"/>
      </w:divBdr>
    </w:div>
    <w:div w:id="285353465">
      <w:bodyDiv w:val="1"/>
      <w:marLeft w:val="0"/>
      <w:marRight w:val="0"/>
      <w:marTop w:val="0"/>
      <w:marBottom w:val="0"/>
      <w:divBdr>
        <w:top w:val="none" w:sz="0" w:space="0" w:color="auto"/>
        <w:left w:val="none" w:sz="0" w:space="0" w:color="auto"/>
        <w:bottom w:val="none" w:sz="0" w:space="0" w:color="auto"/>
        <w:right w:val="none" w:sz="0" w:space="0" w:color="auto"/>
      </w:divBdr>
    </w:div>
    <w:div w:id="290671416">
      <w:bodyDiv w:val="1"/>
      <w:marLeft w:val="0"/>
      <w:marRight w:val="0"/>
      <w:marTop w:val="0"/>
      <w:marBottom w:val="0"/>
      <w:divBdr>
        <w:top w:val="none" w:sz="0" w:space="0" w:color="auto"/>
        <w:left w:val="none" w:sz="0" w:space="0" w:color="auto"/>
        <w:bottom w:val="none" w:sz="0" w:space="0" w:color="auto"/>
        <w:right w:val="none" w:sz="0" w:space="0" w:color="auto"/>
      </w:divBdr>
    </w:div>
    <w:div w:id="290943468">
      <w:bodyDiv w:val="1"/>
      <w:marLeft w:val="0"/>
      <w:marRight w:val="0"/>
      <w:marTop w:val="0"/>
      <w:marBottom w:val="0"/>
      <w:divBdr>
        <w:top w:val="none" w:sz="0" w:space="0" w:color="auto"/>
        <w:left w:val="none" w:sz="0" w:space="0" w:color="auto"/>
        <w:bottom w:val="none" w:sz="0" w:space="0" w:color="auto"/>
        <w:right w:val="none" w:sz="0" w:space="0" w:color="auto"/>
      </w:divBdr>
    </w:div>
    <w:div w:id="291523987">
      <w:bodyDiv w:val="1"/>
      <w:marLeft w:val="0"/>
      <w:marRight w:val="0"/>
      <w:marTop w:val="0"/>
      <w:marBottom w:val="0"/>
      <w:divBdr>
        <w:top w:val="none" w:sz="0" w:space="0" w:color="auto"/>
        <w:left w:val="none" w:sz="0" w:space="0" w:color="auto"/>
        <w:bottom w:val="none" w:sz="0" w:space="0" w:color="auto"/>
        <w:right w:val="none" w:sz="0" w:space="0" w:color="auto"/>
      </w:divBdr>
    </w:div>
    <w:div w:id="294525287">
      <w:bodyDiv w:val="1"/>
      <w:marLeft w:val="0"/>
      <w:marRight w:val="0"/>
      <w:marTop w:val="0"/>
      <w:marBottom w:val="0"/>
      <w:divBdr>
        <w:top w:val="none" w:sz="0" w:space="0" w:color="auto"/>
        <w:left w:val="none" w:sz="0" w:space="0" w:color="auto"/>
        <w:bottom w:val="none" w:sz="0" w:space="0" w:color="auto"/>
        <w:right w:val="none" w:sz="0" w:space="0" w:color="auto"/>
      </w:divBdr>
    </w:div>
    <w:div w:id="294605260">
      <w:bodyDiv w:val="1"/>
      <w:marLeft w:val="0"/>
      <w:marRight w:val="0"/>
      <w:marTop w:val="0"/>
      <w:marBottom w:val="0"/>
      <w:divBdr>
        <w:top w:val="none" w:sz="0" w:space="0" w:color="auto"/>
        <w:left w:val="none" w:sz="0" w:space="0" w:color="auto"/>
        <w:bottom w:val="none" w:sz="0" w:space="0" w:color="auto"/>
        <w:right w:val="none" w:sz="0" w:space="0" w:color="auto"/>
      </w:divBdr>
    </w:div>
    <w:div w:id="296909563">
      <w:bodyDiv w:val="1"/>
      <w:marLeft w:val="0"/>
      <w:marRight w:val="0"/>
      <w:marTop w:val="0"/>
      <w:marBottom w:val="0"/>
      <w:divBdr>
        <w:top w:val="none" w:sz="0" w:space="0" w:color="auto"/>
        <w:left w:val="none" w:sz="0" w:space="0" w:color="auto"/>
        <w:bottom w:val="none" w:sz="0" w:space="0" w:color="auto"/>
        <w:right w:val="none" w:sz="0" w:space="0" w:color="auto"/>
      </w:divBdr>
    </w:div>
    <w:div w:id="314337249">
      <w:bodyDiv w:val="1"/>
      <w:marLeft w:val="0"/>
      <w:marRight w:val="0"/>
      <w:marTop w:val="0"/>
      <w:marBottom w:val="0"/>
      <w:divBdr>
        <w:top w:val="none" w:sz="0" w:space="0" w:color="auto"/>
        <w:left w:val="none" w:sz="0" w:space="0" w:color="auto"/>
        <w:bottom w:val="none" w:sz="0" w:space="0" w:color="auto"/>
        <w:right w:val="none" w:sz="0" w:space="0" w:color="auto"/>
      </w:divBdr>
    </w:div>
    <w:div w:id="317341473">
      <w:bodyDiv w:val="1"/>
      <w:marLeft w:val="0"/>
      <w:marRight w:val="0"/>
      <w:marTop w:val="0"/>
      <w:marBottom w:val="0"/>
      <w:divBdr>
        <w:top w:val="none" w:sz="0" w:space="0" w:color="auto"/>
        <w:left w:val="none" w:sz="0" w:space="0" w:color="auto"/>
        <w:bottom w:val="none" w:sz="0" w:space="0" w:color="auto"/>
        <w:right w:val="none" w:sz="0" w:space="0" w:color="auto"/>
      </w:divBdr>
    </w:div>
    <w:div w:id="330258568">
      <w:bodyDiv w:val="1"/>
      <w:marLeft w:val="0"/>
      <w:marRight w:val="0"/>
      <w:marTop w:val="0"/>
      <w:marBottom w:val="0"/>
      <w:divBdr>
        <w:top w:val="none" w:sz="0" w:space="0" w:color="auto"/>
        <w:left w:val="none" w:sz="0" w:space="0" w:color="auto"/>
        <w:bottom w:val="none" w:sz="0" w:space="0" w:color="auto"/>
        <w:right w:val="none" w:sz="0" w:space="0" w:color="auto"/>
      </w:divBdr>
    </w:div>
    <w:div w:id="333000958">
      <w:bodyDiv w:val="1"/>
      <w:marLeft w:val="0"/>
      <w:marRight w:val="0"/>
      <w:marTop w:val="0"/>
      <w:marBottom w:val="0"/>
      <w:divBdr>
        <w:top w:val="none" w:sz="0" w:space="0" w:color="auto"/>
        <w:left w:val="none" w:sz="0" w:space="0" w:color="auto"/>
        <w:bottom w:val="none" w:sz="0" w:space="0" w:color="auto"/>
        <w:right w:val="none" w:sz="0" w:space="0" w:color="auto"/>
      </w:divBdr>
    </w:div>
    <w:div w:id="341854659">
      <w:bodyDiv w:val="1"/>
      <w:marLeft w:val="0"/>
      <w:marRight w:val="0"/>
      <w:marTop w:val="0"/>
      <w:marBottom w:val="0"/>
      <w:divBdr>
        <w:top w:val="none" w:sz="0" w:space="0" w:color="auto"/>
        <w:left w:val="none" w:sz="0" w:space="0" w:color="auto"/>
        <w:bottom w:val="none" w:sz="0" w:space="0" w:color="auto"/>
        <w:right w:val="none" w:sz="0" w:space="0" w:color="auto"/>
      </w:divBdr>
    </w:div>
    <w:div w:id="343825973">
      <w:bodyDiv w:val="1"/>
      <w:marLeft w:val="0"/>
      <w:marRight w:val="0"/>
      <w:marTop w:val="0"/>
      <w:marBottom w:val="0"/>
      <w:divBdr>
        <w:top w:val="none" w:sz="0" w:space="0" w:color="auto"/>
        <w:left w:val="none" w:sz="0" w:space="0" w:color="auto"/>
        <w:bottom w:val="none" w:sz="0" w:space="0" w:color="auto"/>
        <w:right w:val="none" w:sz="0" w:space="0" w:color="auto"/>
      </w:divBdr>
    </w:div>
    <w:div w:id="355084046">
      <w:bodyDiv w:val="1"/>
      <w:marLeft w:val="0"/>
      <w:marRight w:val="0"/>
      <w:marTop w:val="0"/>
      <w:marBottom w:val="0"/>
      <w:divBdr>
        <w:top w:val="none" w:sz="0" w:space="0" w:color="auto"/>
        <w:left w:val="none" w:sz="0" w:space="0" w:color="auto"/>
        <w:bottom w:val="none" w:sz="0" w:space="0" w:color="auto"/>
        <w:right w:val="none" w:sz="0" w:space="0" w:color="auto"/>
      </w:divBdr>
    </w:div>
    <w:div w:id="362942244">
      <w:bodyDiv w:val="1"/>
      <w:marLeft w:val="0"/>
      <w:marRight w:val="0"/>
      <w:marTop w:val="0"/>
      <w:marBottom w:val="0"/>
      <w:divBdr>
        <w:top w:val="none" w:sz="0" w:space="0" w:color="auto"/>
        <w:left w:val="none" w:sz="0" w:space="0" w:color="auto"/>
        <w:bottom w:val="none" w:sz="0" w:space="0" w:color="auto"/>
        <w:right w:val="none" w:sz="0" w:space="0" w:color="auto"/>
      </w:divBdr>
    </w:div>
    <w:div w:id="372466898">
      <w:bodyDiv w:val="1"/>
      <w:marLeft w:val="0"/>
      <w:marRight w:val="0"/>
      <w:marTop w:val="0"/>
      <w:marBottom w:val="0"/>
      <w:divBdr>
        <w:top w:val="none" w:sz="0" w:space="0" w:color="auto"/>
        <w:left w:val="none" w:sz="0" w:space="0" w:color="auto"/>
        <w:bottom w:val="none" w:sz="0" w:space="0" w:color="auto"/>
        <w:right w:val="none" w:sz="0" w:space="0" w:color="auto"/>
      </w:divBdr>
    </w:div>
    <w:div w:id="372729152">
      <w:bodyDiv w:val="1"/>
      <w:marLeft w:val="0"/>
      <w:marRight w:val="0"/>
      <w:marTop w:val="0"/>
      <w:marBottom w:val="0"/>
      <w:divBdr>
        <w:top w:val="none" w:sz="0" w:space="0" w:color="auto"/>
        <w:left w:val="none" w:sz="0" w:space="0" w:color="auto"/>
        <w:bottom w:val="none" w:sz="0" w:space="0" w:color="auto"/>
        <w:right w:val="none" w:sz="0" w:space="0" w:color="auto"/>
      </w:divBdr>
    </w:div>
    <w:div w:id="373389746">
      <w:bodyDiv w:val="1"/>
      <w:marLeft w:val="0"/>
      <w:marRight w:val="0"/>
      <w:marTop w:val="0"/>
      <w:marBottom w:val="0"/>
      <w:divBdr>
        <w:top w:val="none" w:sz="0" w:space="0" w:color="auto"/>
        <w:left w:val="none" w:sz="0" w:space="0" w:color="auto"/>
        <w:bottom w:val="none" w:sz="0" w:space="0" w:color="auto"/>
        <w:right w:val="none" w:sz="0" w:space="0" w:color="auto"/>
      </w:divBdr>
    </w:div>
    <w:div w:id="376122430">
      <w:bodyDiv w:val="1"/>
      <w:marLeft w:val="0"/>
      <w:marRight w:val="0"/>
      <w:marTop w:val="0"/>
      <w:marBottom w:val="0"/>
      <w:divBdr>
        <w:top w:val="none" w:sz="0" w:space="0" w:color="auto"/>
        <w:left w:val="none" w:sz="0" w:space="0" w:color="auto"/>
        <w:bottom w:val="none" w:sz="0" w:space="0" w:color="auto"/>
        <w:right w:val="none" w:sz="0" w:space="0" w:color="auto"/>
      </w:divBdr>
    </w:div>
    <w:div w:id="376592345">
      <w:bodyDiv w:val="1"/>
      <w:marLeft w:val="0"/>
      <w:marRight w:val="0"/>
      <w:marTop w:val="0"/>
      <w:marBottom w:val="0"/>
      <w:divBdr>
        <w:top w:val="none" w:sz="0" w:space="0" w:color="auto"/>
        <w:left w:val="none" w:sz="0" w:space="0" w:color="auto"/>
        <w:bottom w:val="none" w:sz="0" w:space="0" w:color="auto"/>
        <w:right w:val="none" w:sz="0" w:space="0" w:color="auto"/>
      </w:divBdr>
    </w:div>
    <w:div w:id="378823369">
      <w:bodyDiv w:val="1"/>
      <w:marLeft w:val="0"/>
      <w:marRight w:val="0"/>
      <w:marTop w:val="0"/>
      <w:marBottom w:val="0"/>
      <w:divBdr>
        <w:top w:val="none" w:sz="0" w:space="0" w:color="auto"/>
        <w:left w:val="none" w:sz="0" w:space="0" w:color="auto"/>
        <w:bottom w:val="none" w:sz="0" w:space="0" w:color="auto"/>
        <w:right w:val="none" w:sz="0" w:space="0" w:color="auto"/>
      </w:divBdr>
    </w:div>
    <w:div w:id="381251679">
      <w:bodyDiv w:val="1"/>
      <w:marLeft w:val="0"/>
      <w:marRight w:val="0"/>
      <w:marTop w:val="0"/>
      <w:marBottom w:val="0"/>
      <w:divBdr>
        <w:top w:val="none" w:sz="0" w:space="0" w:color="auto"/>
        <w:left w:val="none" w:sz="0" w:space="0" w:color="auto"/>
        <w:bottom w:val="none" w:sz="0" w:space="0" w:color="auto"/>
        <w:right w:val="none" w:sz="0" w:space="0" w:color="auto"/>
      </w:divBdr>
    </w:div>
    <w:div w:id="390345502">
      <w:bodyDiv w:val="1"/>
      <w:marLeft w:val="0"/>
      <w:marRight w:val="0"/>
      <w:marTop w:val="0"/>
      <w:marBottom w:val="0"/>
      <w:divBdr>
        <w:top w:val="none" w:sz="0" w:space="0" w:color="auto"/>
        <w:left w:val="none" w:sz="0" w:space="0" w:color="auto"/>
        <w:bottom w:val="none" w:sz="0" w:space="0" w:color="auto"/>
        <w:right w:val="none" w:sz="0" w:space="0" w:color="auto"/>
      </w:divBdr>
    </w:div>
    <w:div w:id="396321748">
      <w:bodyDiv w:val="1"/>
      <w:marLeft w:val="0"/>
      <w:marRight w:val="0"/>
      <w:marTop w:val="0"/>
      <w:marBottom w:val="0"/>
      <w:divBdr>
        <w:top w:val="none" w:sz="0" w:space="0" w:color="auto"/>
        <w:left w:val="none" w:sz="0" w:space="0" w:color="auto"/>
        <w:bottom w:val="none" w:sz="0" w:space="0" w:color="auto"/>
        <w:right w:val="none" w:sz="0" w:space="0" w:color="auto"/>
      </w:divBdr>
    </w:div>
    <w:div w:id="399404816">
      <w:bodyDiv w:val="1"/>
      <w:marLeft w:val="0"/>
      <w:marRight w:val="0"/>
      <w:marTop w:val="0"/>
      <w:marBottom w:val="0"/>
      <w:divBdr>
        <w:top w:val="none" w:sz="0" w:space="0" w:color="auto"/>
        <w:left w:val="none" w:sz="0" w:space="0" w:color="auto"/>
        <w:bottom w:val="none" w:sz="0" w:space="0" w:color="auto"/>
        <w:right w:val="none" w:sz="0" w:space="0" w:color="auto"/>
      </w:divBdr>
    </w:div>
    <w:div w:id="407848929">
      <w:bodyDiv w:val="1"/>
      <w:marLeft w:val="0"/>
      <w:marRight w:val="0"/>
      <w:marTop w:val="0"/>
      <w:marBottom w:val="0"/>
      <w:divBdr>
        <w:top w:val="none" w:sz="0" w:space="0" w:color="auto"/>
        <w:left w:val="none" w:sz="0" w:space="0" w:color="auto"/>
        <w:bottom w:val="none" w:sz="0" w:space="0" w:color="auto"/>
        <w:right w:val="none" w:sz="0" w:space="0" w:color="auto"/>
      </w:divBdr>
    </w:div>
    <w:div w:id="417213742">
      <w:bodyDiv w:val="1"/>
      <w:marLeft w:val="0"/>
      <w:marRight w:val="0"/>
      <w:marTop w:val="0"/>
      <w:marBottom w:val="0"/>
      <w:divBdr>
        <w:top w:val="none" w:sz="0" w:space="0" w:color="auto"/>
        <w:left w:val="none" w:sz="0" w:space="0" w:color="auto"/>
        <w:bottom w:val="none" w:sz="0" w:space="0" w:color="auto"/>
        <w:right w:val="none" w:sz="0" w:space="0" w:color="auto"/>
      </w:divBdr>
    </w:div>
    <w:div w:id="424035571">
      <w:bodyDiv w:val="1"/>
      <w:marLeft w:val="0"/>
      <w:marRight w:val="0"/>
      <w:marTop w:val="0"/>
      <w:marBottom w:val="0"/>
      <w:divBdr>
        <w:top w:val="none" w:sz="0" w:space="0" w:color="auto"/>
        <w:left w:val="none" w:sz="0" w:space="0" w:color="auto"/>
        <w:bottom w:val="none" w:sz="0" w:space="0" w:color="auto"/>
        <w:right w:val="none" w:sz="0" w:space="0" w:color="auto"/>
      </w:divBdr>
    </w:div>
    <w:div w:id="424612393">
      <w:bodyDiv w:val="1"/>
      <w:marLeft w:val="0"/>
      <w:marRight w:val="0"/>
      <w:marTop w:val="0"/>
      <w:marBottom w:val="0"/>
      <w:divBdr>
        <w:top w:val="none" w:sz="0" w:space="0" w:color="auto"/>
        <w:left w:val="none" w:sz="0" w:space="0" w:color="auto"/>
        <w:bottom w:val="none" w:sz="0" w:space="0" w:color="auto"/>
        <w:right w:val="none" w:sz="0" w:space="0" w:color="auto"/>
      </w:divBdr>
    </w:div>
    <w:div w:id="436170849">
      <w:bodyDiv w:val="1"/>
      <w:marLeft w:val="0"/>
      <w:marRight w:val="0"/>
      <w:marTop w:val="0"/>
      <w:marBottom w:val="0"/>
      <w:divBdr>
        <w:top w:val="none" w:sz="0" w:space="0" w:color="auto"/>
        <w:left w:val="none" w:sz="0" w:space="0" w:color="auto"/>
        <w:bottom w:val="none" w:sz="0" w:space="0" w:color="auto"/>
        <w:right w:val="none" w:sz="0" w:space="0" w:color="auto"/>
      </w:divBdr>
    </w:div>
    <w:div w:id="438256485">
      <w:bodyDiv w:val="1"/>
      <w:marLeft w:val="0"/>
      <w:marRight w:val="0"/>
      <w:marTop w:val="0"/>
      <w:marBottom w:val="0"/>
      <w:divBdr>
        <w:top w:val="none" w:sz="0" w:space="0" w:color="auto"/>
        <w:left w:val="none" w:sz="0" w:space="0" w:color="auto"/>
        <w:bottom w:val="none" w:sz="0" w:space="0" w:color="auto"/>
        <w:right w:val="none" w:sz="0" w:space="0" w:color="auto"/>
      </w:divBdr>
    </w:div>
    <w:div w:id="442967748">
      <w:bodyDiv w:val="1"/>
      <w:marLeft w:val="0"/>
      <w:marRight w:val="0"/>
      <w:marTop w:val="0"/>
      <w:marBottom w:val="0"/>
      <w:divBdr>
        <w:top w:val="none" w:sz="0" w:space="0" w:color="auto"/>
        <w:left w:val="none" w:sz="0" w:space="0" w:color="auto"/>
        <w:bottom w:val="none" w:sz="0" w:space="0" w:color="auto"/>
        <w:right w:val="none" w:sz="0" w:space="0" w:color="auto"/>
      </w:divBdr>
    </w:div>
    <w:div w:id="445389745">
      <w:bodyDiv w:val="1"/>
      <w:marLeft w:val="0"/>
      <w:marRight w:val="0"/>
      <w:marTop w:val="0"/>
      <w:marBottom w:val="0"/>
      <w:divBdr>
        <w:top w:val="none" w:sz="0" w:space="0" w:color="auto"/>
        <w:left w:val="none" w:sz="0" w:space="0" w:color="auto"/>
        <w:bottom w:val="none" w:sz="0" w:space="0" w:color="auto"/>
        <w:right w:val="none" w:sz="0" w:space="0" w:color="auto"/>
      </w:divBdr>
    </w:div>
    <w:div w:id="447506115">
      <w:bodyDiv w:val="1"/>
      <w:marLeft w:val="0"/>
      <w:marRight w:val="0"/>
      <w:marTop w:val="0"/>
      <w:marBottom w:val="0"/>
      <w:divBdr>
        <w:top w:val="none" w:sz="0" w:space="0" w:color="auto"/>
        <w:left w:val="none" w:sz="0" w:space="0" w:color="auto"/>
        <w:bottom w:val="none" w:sz="0" w:space="0" w:color="auto"/>
        <w:right w:val="none" w:sz="0" w:space="0" w:color="auto"/>
      </w:divBdr>
    </w:div>
    <w:div w:id="452209302">
      <w:bodyDiv w:val="1"/>
      <w:marLeft w:val="0"/>
      <w:marRight w:val="0"/>
      <w:marTop w:val="0"/>
      <w:marBottom w:val="0"/>
      <w:divBdr>
        <w:top w:val="none" w:sz="0" w:space="0" w:color="auto"/>
        <w:left w:val="none" w:sz="0" w:space="0" w:color="auto"/>
        <w:bottom w:val="none" w:sz="0" w:space="0" w:color="auto"/>
        <w:right w:val="none" w:sz="0" w:space="0" w:color="auto"/>
      </w:divBdr>
    </w:div>
    <w:div w:id="452361362">
      <w:bodyDiv w:val="1"/>
      <w:marLeft w:val="0"/>
      <w:marRight w:val="0"/>
      <w:marTop w:val="0"/>
      <w:marBottom w:val="0"/>
      <w:divBdr>
        <w:top w:val="none" w:sz="0" w:space="0" w:color="auto"/>
        <w:left w:val="none" w:sz="0" w:space="0" w:color="auto"/>
        <w:bottom w:val="none" w:sz="0" w:space="0" w:color="auto"/>
        <w:right w:val="none" w:sz="0" w:space="0" w:color="auto"/>
      </w:divBdr>
    </w:div>
    <w:div w:id="457144969">
      <w:bodyDiv w:val="1"/>
      <w:marLeft w:val="0"/>
      <w:marRight w:val="0"/>
      <w:marTop w:val="0"/>
      <w:marBottom w:val="0"/>
      <w:divBdr>
        <w:top w:val="none" w:sz="0" w:space="0" w:color="auto"/>
        <w:left w:val="none" w:sz="0" w:space="0" w:color="auto"/>
        <w:bottom w:val="none" w:sz="0" w:space="0" w:color="auto"/>
        <w:right w:val="none" w:sz="0" w:space="0" w:color="auto"/>
      </w:divBdr>
    </w:div>
    <w:div w:id="465584019">
      <w:bodyDiv w:val="1"/>
      <w:marLeft w:val="0"/>
      <w:marRight w:val="0"/>
      <w:marTop w:val="0"/>
      <w:marBottom w:val="0"/>
      <w:divBdr>
        <w:top w:val="none" w:sz="0" w:space="0" w:color="auto"/>
        <w:left w:val="none" w:sz="0" w:space="0" w:color="auto"/>
        <w:bottom w:val="none" w:sz="0" w:space="0" w:color="auto"/>
        <w:right w:val="none" w:sz="0" w:space="0" w:color="auto"/>
      </w:divBdr>
    </w:div>
    <w:div w:id="467825698">
      <w:bodyDiv w:val="1"/>
      <w:marLeft w:val="0"/>
      <w:marRight w:val="0"/>
      <w:marTop w:val="0"/>
      <w:marBottom w:val="0"/>
      <w:divBdr>
        <w:top w:val="none" w:sz="0" w:space="0" w:color="auto"/>
        <w:left w:val="none" w:sz="0" w:space="0" w:color="auto"/>
        <w:bottom w:val="none" w:sz="0" w:space="0" w:color="auto"/>
        <w:right w:val="none" w:sz="0" w:space="0" w:color="auto"/>
      </w:divBdr>
    </w:div>
    <w:div w:id="468521819">
      <w:bodyDiv w:val="1"/>
      <w:marLeft w:val="0"/>
      <w:marRight w:val="0"/>
      <w:marTop w:val="0"/>
      <w:marBottom w:val="0"/>
      <w:divBdr>
        <w:top w:val="none" w:sz="0" w:space="0" w:color="auto"/>
        <w:left w:val="none" w:sz="0" w:space="0" w:color="auto"/>
        <w:bottom w:val="none" w:sz="0" w:space="0" w:color="auto"/>
        <w:right w:val="none" w:sz="0" w:space="0" w:color="auto"/>
      </w:divBdr>
    </w:div>
    <w:div w:id="476150109">
      <w:bodyDiv w:val="1"/>
      <w:marLeft w:val="0"/>
      <w:marRight w:val="0"/>
      <w:marTop w:val="0"/>
      <w:marBottom w:val="0"/>
      <w:divBdr>
        <w:top w:val="none" w:sz="0" w:space="0" w:color="auto"/>
        <w:left w:val="none" w:sz="0" w:space="0" w:color="auto"/>
        <w:bottom w:val="none" w:sz="0" w:space="0" w:color="auto"/>
        <w:right w:val="none" w:sz="0" w:space="0" w:color="auto"/>
      </w:divBdr>
    </w:div>
    <w:div w:id="493304551">
      <w:bodyDiv w:val="1"/>
      <w:marLeft w:val="0"/>
      <w:marRight w:val="0"/>
      <w:marTop w:val="0"/>
      <w:marBottom w:val="0"/>
      <w:divBdr>
        <w:top w:val="none" w:sz="0" w:space="0" w:color="auto"/>
        <w:left w:val="none" w:sz="0" w:space="0" w:color="auto"/>
        <w:bottom w:val="none" w:sz="0" w:space="0" w:color="auto"/>
        <w:right w:val="none" w:sz="0" w:space="0" w:color="auto"/>
      </w:divBdr>
    </w:div>
    <w:div w:id="508301817">
      <w:bodyDiv w:val="1"/>
      <w:marLeft w:val="0"/>
      <w:marRight w:val="0"/>
      <w:marTop w:val="0"/>
      <w:marBottom w:val="0"/>
      <w:divBdr>
        <w:top w:val="none" w:sz="0" w:space="0" w:color="auto"/>
        <w:left w:val="none" w:sz="0" w:space="0" w:color="auto"/>
        <w:bottom w:val="none" w:sz="0" w:space="0" w:color="auto"/>
        <w:right w:val="none" w:sz="0" w:space="0" w:color="auto"/>
      </w:divBdr>
    </w:div>
    <w:div w:id="517893223">
      <w:bodyDiv w:val="1"/>
      <w:marLeft w:val="0"/>
      <w:marRight w:val="0"/>
      <w:marTop w:val="0"/>
      <w:marBottom w:val="0"/>
      <w:divBdr>
        <w:top w:val="none" w:sz="0" w:space="0" w:color="auto"/>
        <w:left w:val="none" w:sz="0" w:space="0" w:color="auto"/>
        <w:bottom w:val="none" w:sz="0" w:space="0" w:color="auto"/>
        <w:right w:val="none" w:sz="0" w:space="0" w:color="auto"/>
      </w:divBdr>
    </w:div>
    <w:div w:id="522324299">
      <w:bodyDiv w:val="1"/>
      <w:marLeft w:val="0"/>
      <w:marRight w:val="0"/>
      <w:marTop w:val="0"/>
      <w:marBottom w:val="0"/>
      <w:divBdr>
        <w:top w:val="none" w:sz="0" w:space="0" w:color="auto"/>
        <w:left w:val="none" w:sz="0" w:space="0" w:color="auto"/>
        <w:bottom w:val="none" w:sz="0" w:space="0" w:color="auto"/>
        <w:right w:val="none" w:sz="0" w:space="0" w:color="auto"/>
      </w:divBdr>
    </w:div>
    <w:div w:id="548955002">
      <w:bodyDiv w:val="1"/>
      <w:marLeft w:val="0"/>
      <w:marRight w:val="0"/>
      <w:marTop w:val="0"/>
      <w:marBottom w:val="0"/>
      <w:divBdr>
        <w:top w:val="none" w:sz="0" w:space="0" w:color="auto"/>
        <w:left w:val="none" w:sz="0" w:space="0" w:color="auto"/>
        <w:bottom w:val="none" w:sz="0" w:space="0" w:color="auto"/>
        <w:right w:val="none" w:sz="0" w:space="0" w:color="auto"/>
      </w:divBdr>
    </w:div>
    <w:div w:id="557059176">
      <w:bodyDiv w:val="1"/>
      <w:marLeft w:val="0"/>
      <w:marRight w:val="0"/>
      <w:marTop w:val="0"/>
      <w:marBottom w:val="0"/>
      <w:divBdr>
        <w:top w:val="none" w:sz="0" w:space="0" w:color="auto"/>
        <w:left w:val="none" w:sz="0" w:space="0" w:color="auto"/>
        <w:bottom w:val="none" w:sz="0" w:space="0" w:color="auto"/>
        <w:right w:val="none" w:sz="0" w:space="0" w:color="auto"/>
      </w:divBdr>
    </w:div>
    <w:div w:id="559706216">
      <w:bodyDiv w:val="1"/>
      <w:marLeft w:val="0"/>
      <w:marRight w:val="0"/>
      <w:marTop w:val="0"/>
      <w:marBottom w:val="0"/>
      <w:divBdr>
        <w:top w:val="none" w:sz="0" w:space="0" w:color="auto"/>
        <w:left w:val="none" w:sz="0" w:space="0" w:color="auto"/>
        <w:bottom w:val="none" w:sz="0" w:space="0" w:color="auto"/>
        <w:right w:val="none" w:sz="0" w:space="0" w:color="auto"/>
      </w:divBdr>
    </w:div>
    <w:div w:id="566839404">
      <w:bodyDiv w:val="1"/>
      <w:marLeft w:val="0"/>
      <w:marRight w:val="0"/>
      <w:marTop w:val="0"/>
      <w:marBottom w:val="0"/>
      <w:divBdr>
        <w:top w:val="none" w:sz="0" w:space="0" w:color="auto"/>
        <w:left w:val="none" w:sz="0" w:space="0" w:color="auto"/>
        <w:bottom w:val="none" w:sz="0" w:space="0" w:color="auto"/>
        <w:right w:val="none" w:sz="0" w:space="0" w:color="auto"/>
      </w:divBdr>
    </w:div>
    <w:div w:id="571042053">
      <w:bodyDiv w:val="1"/>
      <w:marLeft w:val="0"/>
      <w:marRight w:val="0"/>
      <w:marTop w:val="0"/>
      <w:marBottom w:val="0"/>
      <w:divBdr>
        <w:top w:val="none" w:sz="0" w:space="0" w:color="auto"/>
        <w:left w:val="none" w:sz="0" w:space="0" w:color="auto"/>
        <w:bottom w:val="none" w:sz="0" w:space="0" w:color="auto"/>
        <w:right w:val="none" w:sz="0" w:space="0" w:color="auto"/>
      </w:divBdr>
    </w:div>
    <w:div w:id="582182582">
      <w:bodyDiv w:val="1"/>
      <w:marLeft w:val="0"/>
      <w:marRight w:val="0"/>
      <w:marTop w:val="0"/>
      <w:marBottom w:val="0"/>
      <w:divBdr>
        <w:top w:val="none" w:sz="0" w:space="0" w:color="auto"/>
        <w:left w:val="none" w:sz="0" w:space="0" w:color="auto"/>
        <w:bottom w:val="none" w:sz="0" w:space="0" w:color="auto"/>
        <w:right w:val="none" w:sz="0" w:space="0" w:color="auto"/>
      </w:divBdr>
    </w:div>
    <w:div w:id="582684635">
      <w:bodyDiv w:val="1"/>
      <w:marLeft w:val="0"/>
      <w:marRight w:val="0"/>
      <w:marTop w:val="0"/>
      <w:marBottom w:val="0"/>
      <w:divBdr>
        <w:top w:val="none" w:sz="0" w:space="0" w:color="auto"/>
        <w:left w:val="none" w:sz="0" w:space="0" w:color="auto"/>
        <w:bottom w:val="none" w:sz="0" w:space="0" w:color="auto"/>
        <w:right w:val="none" w:sz="0" w:space="0" w:color="auto"/>
      </w:divBdr>
    </w:div>
    <w:div w:id="584925645">
      <w:bodyDiv w:val="1"/>
      <w:marLeft w:val="0"/>
      <w:marRight w:val="0"/>
      <w:marTop w:val="0"/>
      <w:marBottom w:val="0"/>
      <w:divBdr>
        <w:top w:val="none" w:sz="0" w:space="0" w:color="auto"/>
        <w:left w:val="none" w:sz="0" w:space="0" w:color="auto"/>
        <w:bottom w:val="none" w:sz="0" w:space="0" w:color="auto"/>
        <w:right w:val="none" w:sz="0" w:space="0" w:color="auto"/>
      </w:divBdr>
    </w:div>
    <w:div w:id="597297218">
      <w:bodyDiv w:val="1"/>
      <w:marLeft w:val="0"/>
      <w:marRight w:val="0"/>
      <w:marTop w:val="0"/>
      <w:marBottom w:val="0"/>
      <w:divBdr>
        <w:top w:val="none" w:sz="0" w:space="0" w:color="auto"/>
        <w:left w:val="none" w:sz="0" w:space="0" w:color="auto"/>
        <w:bottom w:val="none" w:sz="0" w:space="0" w:color="auto"/>
        <w:right w:val="none" w:sz="0" w:space="0" w:color="auto"/>
      </w:divBdr>
    </w:div>
    <w:div w:id="604923210">
      <w:bodyDiv w:val="1"/>
      <w:marLeft w:val="0"/>
      <w:marRight w:val="0"/>
      <w:marTop w:val="0"/>
      <w:marBottom w:val="0"/>
      <w:divBdr>
        <w:top w:val="none" w:sz="0" w:space="0" w:color="auto"/>
        <w:left w:val="none" w:sz="0" w:space="0" w:color="auto"/>
        <w:bottom w:val="none" w:sz="0" w:space="0" w:color="auto"/>
        <w:right w:val="none" w:sz="0" w:space="0" w:color="auto"/>
      </w:divBdr>
    </w:div>
    <w:div w:id="615135929">
      <w:bodyDiv w:val="1"/>
      <w:marLeft w:val="0"/>
      <w:marRight w:val="0"/>
      <w:marTop w:val="0"/>
      <w:marBottom w:val="0"/>
      <w:divBdr>
        <w:top w:val="none" w:sz="0" w:space="0" w:color="auto"/>
        <w:left w:val="none" w:sz="0" w:space="0" w:color="auto"/>
        <w:bottom w:val="none" w:sz="0" w:space="0" w:color="auto"/>
        <w:right w:val="none" w:sz="0" w:space="0" w:color="auto"/>
      </w:divBdr>
    </w:div>
    <w:div w:id="620384381">
      <w:bodyDiv w:val="1"/>
      <w:marLeft w:val="0"/>
      <w:marRight w:val="0"/>
      <w:marTop w:val="0"/>
      <w:marBottom w:val="0"/>
      <w:divBdr>
        <w:top w:val="none" w:sz="0" w:space="0" w:color="auto"/>
        <w:left w:val="none" w:sz="0" w:space="0" w:color="auto"/>
        <w:bottom w:val="none" w:sz="0" w:space="0" w:color="auto"/>
        <w:right w:val="none" w:sz="0" w:space="0" w:color="auto"/>
      </w:divBdr>
    </w:div>
    <w:div w:id="645164179">
      <w:bodyDiv w:val="1"/>
      <w:marLeft w:val="0"/>
      <w:marRight w:val="0"/>
      <w:marTop w:val="0"/>
      <w:marBottom w:val="0"/>
      <w:divBdr>
        <w:top w:val="none" w:sz="0" w:space="0" w:color="auto"/>
        <w:left w:val="none" w:sz="0" w:space="0" w:color="auto"/>
        <w:bottom w:val="none" w:sz="0" w:space="0" w:color="auto"/>
        <w:right w:val="none" w:sz="0" w:space="0" w:color="auto"/>
      </w:divBdr>
    </w:div>
    <w:div w:id="649988514">
      <w:bodyDiv w:val="1"/>
      <w:marLeft w:val="0"/>
      <w:marRight w:val="0"/>
      <w:marTop w:val="0"/>
      <w:marBottom w:val="0"/>
      <w:divBdr>
        <w:top w:val="none" w:sz="0" w:space="0" w:color="auto"/>
        <w:left w:val="none" w:sz="0" w:space="0" w:color="auto"/>
        <w:bottom w:val="none" w:sz="0" w:space="0" w:color="auto"/>
        <w:right w:val="none" w:sz="0" w:space="0" w:color="auto"/>
      </w:divBdr>
    </w:div>
    <w:div w:id="654069514">
      <w:bodyDiv w:val="1"/>
      <w:marLeft w:val="0"/>
      <w:marRight w:val="0"/>
      <w:marTop w:val="0"/>
      <w:marBottom w:val="0"/>
      <w:divBdr>
        <w:top w:val="none" w:sz="0" w:space="0" w:color="auto"/>
        <w:left w:val="none" w:sz="0" w:space="0" w:color="auto"/>
        <w:bottom w:val="none" w:sz="0" w:space="0" w:color="auto"/>
        <w:right w:val="none" w:sz="0" w:space="0" w:color="auto"/>
      </w:divBdr>
    </w:div>
    <w:div w:id="655844062">
      <w:bodyDiv w:val="1"/>
      <w:marLeft w:val="0"/>
      <w:marRight w:val="0"/>
      <w:marTop w:val="0"/>
      <w:marBottom w:val="0"/>
      <w:divBdr>
        <w:top w:val="none" w:sz="0" w:space="0" w:color="auto"/>
        <w:left w:val="none" w:sz="0" w:space="0" w:color="auto"/>
        <w:bottom w:val="none" w:sz="0" w:space="0" w:color="auto"/>
        <w:right w:val="none" w:sz="0" w:space="0" w:color="auto"/>
      </w:divBdr>
    </w:div>
    <w:div w:id="688216662">
      <w:bodyDiv w:val="1"/>
      <w:marLeft w:val="0"/>
      <w:marRight w:val="0"/>
      <w:marTop w:val="0"/>
      <w:marBottom w:val="0"/>
      <w:divBdr>
        <w:top w:val="none" w:sz="0" w:space="0" w:color="auto"/>
        <w:left w:val="none" w:sz="0" w:space="0" w:color="auto"/>
        <w:bottom w:val="none" w:sz="0" w:space="0" w:color="auto"/>
        <w:right w:val="none" w:sz="0" w:space="0" w:color="auto"/>
      </w:divBdr>
    </w:div>
    <w:div w:id="690565801">
      <w:bodyDiv w:val="1"/>
      <w:marLeft w:val="0"/>
      <w:marRight w:val="0"/>
      <w:marTop w:val="0"/>
      <w:marBottom w:val="0"/>
      <w:divBdr>
        <w:top w:val="none" w:sz="0" w:space="0" w:color="auto"/>
        <w:left w:val="none" w:sz="0" w:space="0" w:color="auto"/>
        <w:bottom w:val="none" w:sz="0" w:space="0" w:color="auto"/>
        <w:right w:val="none" w:sz="0" w:space="0" w:color="auto"/>
      </w:divBdr>
    </w:div>
    <w:div w:id="695084571">
      <w:bodyDiv w:val="1"/>
      <w:marLeft w:val="0"/>
      <w:marRight w:val="0"/>
      <w:marTop w:val="0"/>
      <w:marBottom w:val="0"/>
      <w:divBdr>
        <w:top w:val="none" w:sz="0" w:space="0" w:color="auto"/>
        <w:left w:val="none" w:sz="0" w:space="0" w:color="auto"/>
        <w:bottom w:val="none" w:sz="0" w:space="0" w:color="auto"/>
        <w:right w:val="none" w:sz="0" w:space="0" w:color="auto"/>
      </w:divBdr>
    </w:div>
    <w:div w:id="697703567">
      <w:bodyDiv w:val="1"/>
      <w:marLeft w:val="0"/>
      <w:marRight w:val="0"/>
      <w:marTop w:val="0"/>
      <w:marBottom w:val="0"/>
      <w:divBdr>
        <w:top w:val="none" w:sz="0" w:space="0" w:color="auto"/>
        <w:left w:val="none" w:sz="0" w:space="0" w:color="auto"/>
        <w:bottom w:val="none" w:sz="0" w:space="0" w:color="auto"/>
        <w:right w:val="none" w:sz="0" w:space="0" w:color="auto"/>
      </w:divBdr>
    </w:div>
    <w:div w:id="702747327">
      <w:bodyDiv w:val="1"/>
      <w:marLeft w:val="0"/>
      <w:marRight w:val="0"/>
      <w:marTop w:val="0"/>
      <w:marBottom w:val="0"/>
      <w:divBdr>
        <w:top w:val="none" w:sz="0" w:space="0" w:color="auto"/>
        <w:left w:val="none" w:sz="0" w:space="0" w:color="auto"/>
        <w:bottom w:val="none" w:sz="0" w:space="0" w:color="auto"/>
        <w:right w:val="none" w:sz="0" w:space="0" w:color="auto"/>
      </w:divBdr>
    </w:div>
    <w:div w:id="703942094">
      <w:bodyDiv w:val="1"/>
      <w:marLeft w:val="0"/>
      <w:marRight w:val="0"/>
      <w:marTop w:val="0"/>
      <w:marBottom w:val="0"/>
      <w:divBdr>
        <w:top w:val="none" w:sz="0" w:space="0" w:color="auto"/>
        <w:left w:val="none" w:sz="0" w:space="0" w:color="auto"/>
        <w:bottom w:val="none" w:sz="0" w:space="0" w:color="auto"/>
        <w:right w:val="none" w:sz="0" w:space="0" w:color="auto"/>
      </w:divBdr>
    </w:div>
    <w:div w:id="704672317">
      <w:bodyDiv w:val="1"/>
      <w:marLeft w:val="0"/>
      <w:marRight w:val="0"/>
      <w:marTop w:val="0"/>
      <w:marBottom w:val="0"/>
      <w:divBdr>
        <w:top w:val="none" w:sz="0" w:space="0" w:color="auto"/>
        <w:left w:val="none" w:sz="0" w:space="0" w:color="auto"/>
        <w:bottom w:val="none" w:sz="0" w:space="0" w:color="auto"/>
        <w:right w:val="none" w:sz="0" w:space="0" w:color="auto"/>
      </w:divBdr>
    </w:div>
    <w:div w:id="711924781">
      <w:bodyDiv w:val="1"/>
      <w:marLeft w:val="0"/>
      <w:marRight w:val="0"/>
      <w:marTop w:val="0"/>
      <w:marBottom w:val="0"/>
      <w:divBdr>
        <w:top w:val="none" w:sz="0" w:space="0" w:color="auto"/>
        <w:left w:val="none" w:sz="0" w:space="0" w:color="auto"/>
        <w:bottom w:val="none" w:sz="0" w:space="0" w:color="auto"/>
        <w:right w:val="none" w:sz="0" w:space="0" w:color="auto"/>
      </w:divBdr>
    </w:div>
    <w:div w:id="715935143">
      <w:bodyDiv w:val="1"/>
      <w:marLeft w:val="0"/>
      <w:marRight w:val="0"/>
      <w:marTop w:val="0"/>
      <w:marBottom w:val="0"/>
      <w:divBdr>
        <w:top w:val="none" w:sz="0" w:space="0" w:color="auto"/>
        <w:left w:val="none" w:sz="0" w:space="0" w:color="auto"/>
        <w:bottom w:val="none" w:sz="0" w:space="0" w:color="auto"/>
        <w:right w:val="none" w:sz="0" w:space="0" w:color="auto"/>
      </w:divBdr>
      <w:divsChild>
        <w:div w:id="240019217">
          <w:marLeft w:val="0"/>
          <w:marRight w:val="0"/>
          <w:marTop w:val="0"/>
          <w:marBottom w:val="0"/>
          <w:divBdr>
            <w:top w:val="none" w:sz="0" w:space="0" w:color="auto"/>
            <w:left w:val="none" w:sz="0" w:space="0" w:color="auto"/>
            <w:bottom w:val="none" w:sz="0" w:space="0" w:color="auto"/>
            <w:right w:val="none" w:sz="0" w:space="0" w:color="auto"/>
          </w:divBdr>
        </w:div>
        <w:div w:id="566261850">
          <w:marLeft w:val="0"/>
          <w:marRight w:val="0"/>
          <w:marTop w:val="0"/>
          <w:marBottom w:val="0"/>
          <w:divBdr>
            <w:top w:val="none" w:sz="0" w:space="0" w:color="auto"/>
            <w:left w:val="none" w:sz="0" w:space="0" w:color="auto"/>
            <w:bottom w:val="none" w:sz="0" w:space="0" w:color="auto"/>
            <w:right w:val="none" w:sz="0" w:space="0" w:color="auto"/>
          </w:divBdr>
        </w:div>
        <w:div w:id="1324159417">
          <w:marLeft w:val="0"/>
          <w:marRight w:val="0"/>
          <w:marTop w:val="0"/>
          <w:marBottom w:val="0"/>
          <w:divBdr>
            <w:top w:val="none" w:sz="0" w:space="0" w:color="auto"/>
            <w:left w:val="none" w:sz="0" w:space="0" w:color="auto"/>
            <w:bottom w:val="none" w:sz="0" w:space="0" w:color="auto"/>
            <w:right w:val="none" w:sz="0" w:space="0" w:color="auto"/>
          </w:divBdr>
        </w:div>
        <w:div w:id="1964532962">
          <w:marLeft w:val="0"/>
          <w:marRight w:val="0"/>
          <w:marTop w:val="0"/>
          <w:marBottom w:val="0"/>
          <w:divBdr>
            <w:top w:val="none" w:sz="0" w:space="0" w:color="auto"/>
            <w:left w:val="none" w:sz="0" w:space="0" w:color="auto"/>
            <w:bottom w:val="none" w:sz="0" w:space="0" w:color="auto"/>
            <w:right w:val="none" w:sz="0" w:space="0" w:color="auto"/>
          </w:divBdr>
        </w:div>
        <w:div w:id="1662849667">
          <w:marLeft w:val="0"/>
          <w:marRight w:val="0"/>
          <w:marTop w:val="0"/>
          <w:marBottom w:val="0"/>
          <w:divBdr>
            <w:top w:val="none" w:sz="0" w:space="0" w:color="auto"/>
            <w:left w:val="none" w:sz="0" w:space="0" w:color="auto"/>
            <w:bottom w:val="none" w:sz="0" w:space="0" w:color="auto"/>
            <w:right w:val="none" w:sz="0" w:space="0" w:color="auto"/>
          </w:divBdr>
        </w:div>
      </w:divsChild>
    </w:div>
    <w:div w:id="716663668">
      <w:bodyDiv w:val="1"/>
      <w:marLeft w:val="0"/>
      <w:marRight w:val="0"/>
      <w:marTop w:val="0"/>
      <w:marBottom w:val="0"/>
      <w:divBdr>
        <w:top w:val="none" w:sz="0" w:space="0" w:color="auto"/>
        <w:left w:val="none" w:sz="0" w:space="0" w:color="auto"/>
        <w:bottom w:val="none" w:sz="0" w:space="0" w:color="auto"/>
        <w:right w:val="none" w:sz="0" w:space="0" w:color="auto"/>
      </w:divBdr>
    </w:div>
    <w:div w:id="718556172">
      <w:bodyDiv w:val="1"/>
      <w:marLeft w:val="0"/>
      <w:marRight w:val="0"/>
      <w:marTop w:val="0"/>
      <w:marBottom w:val="0"/>
      <w:divBdr>
        <w:top w:val="none" w:sz="0" w:space="0" w:color="auto"/>
        <w:left w:val="none" w:sz="0" w:space="0" w:color="auto"/>
        <w:bottom w:val="none" w:sz="0" w:space="0" w:color="auto"/>
        <w:right w:val="none" w:sz="0" w:space="0" w:color="auto"/>
      </w:divBdr>
    </w:div>
    <w:div w:id="724334155">
      <w:bodyDiv w:val="1"/>
      <w:marLeft w:val="0"/>
      <w:marRight w:val="0"/>
      <w:marTop w:val="0"/>
      <w:marBottom w:val="0"/>
      <w:divBdr>
        <w:top w:val="none" w:sz="0" w:space="0" w:color="auto"/>
        <w:left w:val="none" w:sz="0" w:space="0" w:color="auto"/>
        <w:bottom w:val="none" w:sz="0" w:space="0" w:color="auto"/>
        <w:right w:val="none" w:sz="0" w:space="0" w:color="auto"/>
      </w:divBdr>
    </w:div>
    <w:div w:id="732965261">
      <w:bodyDiv w:val="1"/>
      <w:marLeft w:val="0"/>
      <w:marRight w:val="0"/>
      <w:marTop w:val="0"/>
      <w:marBottom w:val="0"/>
      <w:divBdr>
        <w:top w:val="none" w:sz="0" w:space="0" w:color="auto"/>
        <w:left w:val="none" w:sz="0" w:space="0" w:color="auto"/>
        <w:bottom w:val="none" w:sz="0" w:space="0" w:color="auto"/>
        <w:right w:val="none" w:sz="0" w:space="0" w:color="auto"/>
      </w:divBdr>
    </w:div>
    <w:div w:id="735934728">
      <w:bodyDiv w:val="1"/>
      <w:marLeft w:val="0"/>
      <w:marRight w:val="0"/>
      <w:marTop w:val="0"/>
      <w:marBottom w:val="0"/>
      <w:divBdr>
        <w:top w:val="none" w:sz="0" w:space="0" w:color="auto"/>
        <w:left w:val="none" w:sz="0" w:space="0" w:color="auto"/>
        <w:bottom w:val="none" w:sz="0" w:space="0" w:color="auto"/>
        <w:right w:val="none" w:sz="0" w:space="0" w:color="auto"/>
      </w:divBdr>
    </w:div>
    <w:div w:id="739598394">
      <w:bodyDiv w:val="1"/>
      <w:marLeft w:val="0"/>
      <w:marRight w:val="0"/>
      <w:marTop w:val="0"/>
      <w:marBottom w:val="0"/>
      <w:divBdr>
        <w:top w:val="none" w:sz="0" w:space="0" w:color="auto"/>
        <w:left w:val="none" w:sz="0" w:space="0" w:color="auto"/>
        <w:bottom w:val="none" w:sz="0" w:space="0" w:color="auto"/>
        <w:right w:val="none" w:sz="0" w:space="0" w:color="auto"/>
      </w:divBdr>
    </w:div>
    <w:div w:id="750926438">
      <w:bodyDiv w:val="1"/>
      <w:marLeft w:val="0"/>
      <w:marRight w:val="0"/>
      <w:marTop w:val="0"/>
      <w:marBottom w:val="0"/>
      <w:divBdr>
        <w:top w:val="none" w:sz="0" w:space="0" w:color="auto"/>
        <w:left w:val="none" w:sz="0" w:space="0" w:color="auto"/>
        <w:bottom w:val="none" w:sz="0" w:space="0" w:color="auto"/>
        <w:right w:val="none" w:sz="0" w:space="0" w:color="auto"/>
      </w:divBdr>
    </w:div>
    <w:div w:id="751052631">
      <w:bodyDiv w:val="1"/>
      <w:marLeft w:val="0"/>
      <w:marRight w:val="0"/>
      <w:marTop w:val="0"/>
      <w:marBottom w:val="0"/>
      <w:divBdr>
        <w:top w:val="none" w:sz="0" w:space="0" w:color="auto"/>
        <w:left w:val="none" w:sz="0" w:space="0" w:color="auto"/>
        <w:bottom w:val="none" w:sz="0" w:space="0" w:color="auto"/>
        <w:right w:val="none" w:sz="0" w:space="0" w:color="auto"/>
      </w:divBdr>
    </w:div>
    <w:div w:id="763189844">
      <w:bodyDiv w:val="1"/>
      <w:marLeft w:val="0"/>
      <w:marRight w:val="0"/>
      <w:marTop w:val="0"/>
      <w:marBottom w:val="0"/>
      <w:divBdr>
        <w:top w:val="none" w:sz="0" w:space="0" w:color="auto"/>
        <w:left w:val="none" w:sz="0" w:space="0" w:color="auto"/>
        <w:bottom w:val="none" w:sz="0" w:space="0" w:color="auto"/>
        <w:right w:val="none" w:sz="0" w:space="0" w:color="auto"/>
      </w:divBdr>
    </w:div>
    <w:div w:id="767777545">
      <w:bodyDiv w:val="1"/>
      <w:marLeft w:val="0"/>
      <w:marRight w:val="0"/>
      <w:marTop w:val="0"/>
      <w:marBottom w:val="0"/>
      <w:divBdr>
        <w:top w:val="none" w:sz="0" w:space="0" w:color="auto"/>
        <w:left w:val="none" w:sz="0" w:space="0" w:color="auto"/>
        <w:bottom w:val="none" w:sz="0" w:space="0" w:color="auto"/>
        <w:right w:val="none" w:sz="0" w:space="0" w:color="auto"/>
      </w:divBdr>
    </w:div>
    <w:div w:id="769156122">
      <w:bodyDiv w:val="1"/>
      <w:marLeft w:val="0"/>
      <w:marRight w:val="0"/>
      <w:marTop w:val="0"/>
      <w:marBottom w:val="0"/>
      <w:divBdr>
        <w:top w:val="none" w:sz="0" w:space="0" w:color="auto"/>
        <w:left w:val="none" w:sz="0" w:space="0" w:color="auto"/>
        <w:bottom w:val="none" w:sz="0" w:space="0" w:color="auto"/>
        <w:right w:val="none" w:sz="0" w:space="0" w:color="auto"/>
      </w:divBdr>
    </w:div>
    <w:div w:id="772164950">
      <w:bodyDiv w:val="1"/>
      <w:marLeft w:val="0"/>
      <w:marRight w:val="0"/>
      <w:marTop w:val="0"/>
      <w:marBottom w:val="0"/>
      <w:divBdr>
        <w:top w:val="none" w:sz="0" w:space="0" w:color="auto"/>
        <w:left w:val="none" w:sz="0" w:space="0" w:color="auto"/>
        <w:bottom w:val="none" w:sz="0" w:space="0" w:color="auto"/>
        <w:right w:val="none" w:sz="0" w:space="0" w:color="auto"/>
      </w:divBdr>
    </w:div>
    <w:div w:id="786852854">
      <w:bodyDiv w:val="1"/>
      <w:marLeft w:val="0"/>
      <w:marRight w:val="0"/>
      <w:marTop w:val="0"/>
      <w:marBottom w:val="0"/>
      <w:divBdr>
        <w:top w:val="none" w:sz="0" w:space="0" w:color="auto"/>
        <w:left w:val="none" w:sz="0" w:space="0" w:color="auto"/>
        <w:bottom w:val="none" w:sz="0" w:space="0" w:color="auto"/>
        <w:right w:val="none" w:sz="0" w:space="0" w:color="auto"/>
      </w:divBdr>
    </w:div>
    <w:div w:id="794569631">
      <w:bodyDiv w:val="1"/>
      <w:marLeft w:val="0"/>
      <w:marRight w:val="0"/>
      <w:marTop w:val="0"/>
      <w:marBottom w:val="0"/>
      <w:divBdr>
        <w:top w:val="none" w:sz="0" w:space="0" w:color="auto"/>
        <w:left w:val="none" w:sz="0" w:space="0" w:color="auto"/>
        <w:bottom w:val="none" w:sz="0" w:space="0" w:color="auto"/>
        <w:right w:val="none" w:sz="0" w:space="0" w:color="auto"/>
      </w:divBdr>
    </w:div>
    <w:div w:id="798112901">
      <w:bodyDiv w:val="1"/>
      <w:marLeft w:val="0"/>
      <w:marRight w:val="0"/>
      <w:marTop w:val="0"/>
      <w:marBottom w:val="0"/>
      <w:divBdr>
        <w:top w:val="none" w:sz="0" w:space="0" w:color="auto"/>
        <w:left w:val="none" w:sz="0" w:space="0" w:color="auto"/>
        <w:bottom w:val="none" w:sz="0" w:space="0" w:color="auto"/>
        <w:right w:val="none" w:sz="0" w:space="0" w:color="auto"/>
      </w:divBdr>
    </w:div>
    <w:div w:id="799111125">
      <w:bodyDiv w:val="1"/>
      <w:marLeft w:val="0"/>
      <w:marRight w:val="0"/>
      <w:marTop w:val="0"/>
      <w:marBottom w:val="0"/>
      <w:divBdr>
        <w:top w:val="none" w:sz="0" w:space="0" w:color="auto"/>
        <w:left w:val="none" w:sz="0" w:space="0" w:color="auto"/>
        <w:bottom w:val="none" w:sz="0" w:space="0" w:color="auto"/>
        <w:right w:val="none" w:sz="0" w:space="0" w:color="auto"/>
      </w:divBdr>
    </w:div>
    <w:div w:id="807287668">
      <w:bodyDiv w:val="1"/>
      <w:marLeft w:val="0"/>
      <w:marRight w:val="0"/>
      <w:marTop w:val="0"/>
      <w:marBottom w:val="0"/>
      <w:divBdr>
        <w:top w:val="none" w:sz="0" w:space="0" w:color="auto"/>
        <w:left w:val="none" w:sz="0" w:space="0" w:color="auto"/>
        <w:bottom w:val="none" w:sz="0" w:space="0" w:color="auto"/>
        <w:right w:val="none" w:sz="0" w:space="0" w:color="auto"/>
      </w:divBdr>
    </w:div>
    <w:div w:id="809445197">
      <w:bodyDiv w:val="1"/>
      <w:marLeft w:val="0"/>
      <w:marRight w:val="0"/>
      <w:marTop w:val="0"/>
      <w:marBottom w:val="0"/>
      <w:divBdr>
        <w:top w:val="none" w:sz="0" w:space="0" w:color="auto"/>
        <w:left w:val="none" w:sz="0" w:space="0" w:color="auto"/>
        <w:bottom w:val="none" w:sz="0" w:space="0" w:color="auto"/>
        <w:right w:val="none" w:sz="0" w:space="0" w:color="auto"/>
      </w:divBdr>
    </w:div>
    <w:div w:id="821459183">
      <w:bodyDiv w:val="1"/>
      <w:marLeft w:val="0"/>
      <w:marRight w:val="0"/>
      <w:marTop w:val="0"/>
      <w:marBottom w:val="0"/>
      <w:divBdr>
        <w:top w:val="none" w:sz="0" w:space="0" w:color="auto"/>
        <w:left w:val="none" w:sz="0" w:space="0" w:color="auto"/>
        <w:bottom w:val="none" w:sz="0" w:space="0" w:color="auto"/>
        <w:right w:val="none" w:sz="0" w:space="0" w:color="auto"/>
      </w:divBdr>
    </w:div>
    <w:div w:id="825126745">
      <w:bodyDiv w:val="1"/>
      <w:marLeft w:val="0"/>
      <w:marRight w:val="0"/>
      <w:marTop w:val="0"/>
      <w:marBottom w:val="0"/>
      <w:divBdr>
        <w:top w:val="none" w:sz="0" w:space="0" w:color="auto"/>
        <w:left w:val="none" w:sz="0" w:space="0" w:color="auto"/>
        <w:bottom w:val="none" w:sz="0" w:space="0" w:color="auto"/>
        <w:right w:val="none" w:sz="0" w:space="0" w:color="auto"/>
      </w:divBdr>
    </w:div>
    <w:div w:id="837694942">
      <w:bodyDiv w:val="1"/>
      <w:marLeft w:val="0"/>
      <w:marRight w:val="0"/>
      <w:marTop w:val="0"/>
      <w:marBottom w:val="0"/>
      <w:divBdr>
        <w:top w:val="none" w:sz="0" w:space="0" w:color="auto"/>
        <w:left w:val="none" w:sz="0" w:space="0" w:color="auto"/>
        <w:bottom w:val="none" w:sz="0" w:space="0" w:color="auto"/>
        <w:right w:val="none" w:sz="0" w:space="0" w:color="auto"/>
      </w:divBdr>
    </w:div>
    <w:div w:id="844708337">
      <w:bodyDiv w:val="1"/>
      <w:marLeft w:val="0"/>
      <w:marRight w:val="0"/>
      <w:marTop w:val="0"/>
      <w:marBottom w:val="0"/>
      <w:divBdr>
        <w:top w:val="none" w:sz="0" w:space="0" w:color="auto"/>
        <w:left w:val="none" w:sz="0" w:space="0" w:color="auto"/>
        <w:bottom w:val="none" w:sz="0" w:space="0" w:color="auto"/>
        <w:right w:val="none" w:sz="0" w:space="0" w:color="auto"/>
      </w:divBdr>
    </w:div>
    <w:div w:id="844825470">
      <w:bodyDiv w:val="1"/>
      <w:marLeft w:val="0"/>
      <w:marRight w:val="0"/>
      <w:marTop w:val="0"/>
      <w:marBottom w:val="0"/>
      <w:divBdr>
        <w:top w:val="none" w:sz="0" w:space="0" w:color="auto"/>
        <w:left w:val="none" w:sz="0" w:space="0" w:color="auto"/>
        <w:bottom w:val="none" w:sz="0" w:space="0" w:color="auto"/>
        <w:right w:val="none" w:sz="0" w:space="0" w:color="auto"/>
      </w:divBdr>
    </w:div>
    <w:div w:id="847212545">
      <w:bodyDiv w:val="1"/>
      <w:marLeft w:val="0"/>
      <w:marRight w:val="0"/>
      <w:marTop w:val="0"/>
      <w:marBottom w:val="0"/>
      <w:divBdr>
        <w:top w:val="none" w:sz="0" w:space="0" w:color="auto"/>
        <w:left w:val="none" w:sz="0" w:space="0" w:color="auto"/>
        <w:bottom w:val="none" w:sz="0" w:space="0" w:color="auto"/>
        <w:right w:val="none" w:sz="0" w:space="0" w:color="auto"/>
      </w:divBdr>
    </w:div>
    <w:div w:id="856113609">
      <w:bodyDiv w:val="1"/>
      <w:marLeft w:val="0"/>
      <w:marRight w:val="0"/>
      <w:marTop w:val="0"/>
      <w:marBottom w:val="0"/>
      <w:divBdr>
        <w:top w:val="none" w:sz="0" w:space="0" w:color="auto"/>
        <w:left w:val="none" w:sz="0" w:space="0" w:color="auto"/>
        <w:bottom w:val="none" w:sz="0" w:space="0" w:color="auto"/>
        <w:right w:val="none" w:sz="0" w:space="0" w:color="auto"/>
      </w:divBdr>
    </w:div>
    <w:div w:id="864174027">
      <w:bodyDiv w:val="1"/>
      <w:marLeft w:val="0"/>
      <w:marRight w:val="0"/>
      <w:marTop w:val="0"/>
      <w:marBottom w:val="0"/>
      <w:divBdr>
        <w:top w:val="none" w:sz="0" w:space="0" w:color="auto"/>
        <w:left w:val="none" w:sz="0" w:space="0" w:color="auto"/>
        <w:bottom w:val="none" w:sz="0" w:space="0" w:color="auto"/>
        <w:right w:val="none" w:sz="0" w:space="0" w:color="auto"/>
      </w:divBdr>
    </w:div>
    <w:div w:id="864246063">
      <w:bodyDiv w:val="1"/>
      <w:marLeft w:val="0"/>
      <w:marRight w:val="0"/>
      <w:marTop w:val="0"/>
      <w:marBottom w:val="0"/>
      <w:divBdr>
        <w:top w:val="none" w:sz="0" w:space="0" w:color="auto"/>
        <w:left w:val="none" w:sz="0" w:space="0" w:color="auto"/>
        <w:bottom w:val="none" w:sz="0" w:space="0" w:color="auto"/>
        <w:right w:val="none" w:sz="0" w:space="0" w:color="auto"/>
      </w:divBdr>
    </w:div>
    <w:div w:id="866600489">
      <w:bodyDiv w:val="1"/>
      <w:marLeft w:val="0"/>
      <w:marRight w:val="0"/>
      <w:marTop w:val="0"/>
      <w:marBottom w:val="0"/>
      <w:divBdr>
        <w:top w:val="none" w:sz="0" w:space="0" w:color="auto"/>
        <w:left w:val="none" w:sz="0" w:space="0" w:color="auto"/>
        <w:bottom w:val="none" w:sz="0" w:space="0" w:color="auto"/>
        <w:right w:val="none" w:sz="0" w:space="0" w:color="auto"/>
      </w:divBdr>
    </w:div>
    <w:div w:id="866720483">
      <w:bodyDiv w:val="1"/>
      <w:marLeft w:val="0"/>
      <w:marRight w:val="0"/>
      <w:marTop w:val="0"/>
      <w:marBottom w:val="0"/>
      <w:divBdr>
        <w:top w:val="none" w:sz="0" w:space="0" w:color="auto"/>
        <w:left w:val="none" w:sz="0" w:space="0" w:color="auto"/>
        <w:bottom w:val="none" w:sz="0" w:space="0" w:color="auto"/>
        <w:right w:val="none" w:sz="0" w:space="0" w:color="auto"/>
      </w:divBdr>
    </w:div>
    <w:div w:id="870924140">
      <w:bodyDiv w:val="1"/>
      <w:marLeft w:val="0"/>
      <w:marRight w:val="0"/>
      <w:marTop w:val="0"/>
      <w:marBottom w:val="0"/>
      <w:divBdr>
        <w:top w:val="none" w:sz="0" w:space="0" w:color="auto"/>
        <w:left w:val="none" w:sz="0" w:space="0" w:color="auto"/>
        <w:bottom w:val="none" w:sz="0" w:space="0" w:color="auto"/>
        <w:right w:val="none" w:sz="0" w:space="0" w:color="auto"/>
      </w:divBdr>
    </w:div>
    <w:div w:id="876895515">
      <w:bodyDiv w:val="1"/>
      <w:marLeft w:val="0"/>
      <w:marRight w:val="0"/>
      <w:marTop w:val="0"/>
      <w:marBottom w:val="0"/>
      <w:divBdr>
        <w:top w:val="none" w:sz="0" w:space="0" w:color="auto"/>
        <w:left w:val="none" w:sz="0" w:space="0" w:color="auto"/>
        <w:bottom w:val="none" w:sz="0" w:space="0" w:color="auto"/>
        <w:right w:val="none" w:sz="0" w:space="0" w:color="auto"/>
      </w:divBdr>
    </w:div>
    <w:div w:id="882866095">
      <w:bodyDiv w:val="1"/>
      <w:marLeft w:val="0"/>
      <w:marRight w:val="0"/>
      <w:marTop w:val="0"/>
      <w:marBottom w:val="0"/>
      <w:divBdr>
        <w:top w:val="none" w:sz="0" w:space="0" w:color="auto"/>
        <w:left w:val="none" w:sz="0" w:space="0" w:color="auto"/>
        <w:bottom w:val="none" w:sz="0" w:space="0" w:color="auto"/>
        <w:right w:val="none" w:sz="0" w:space="0" w:color="auto"/>
      </w:divBdr>
    </w:div>
    <w:div w:id="888301693">
      <w:bodyDiv w:val="1"/>
      <w:marLeft w:val="0"/>
      <w:marRight w:val="0"/>
      <w:marTop w:val="0"/>
      <w:marBottom w:val="0"/>
      <w:divBdr>
        <w:top w:val="none" w:sz="0" w:space="0" w:color="auto"/>
        <w:left w:val="none" w:sz="0" w:space="0" w:color="auto"/>
        <w:bottom w:val="none" w:sz="0" w:space="0" w:color="auto"/>
        <w:right w:val="none" w:sz="0" w:space="0" w:color="auto"/>
      </w:divBdr>
    </w:div>
    <w:div w:id="899942933">
      <w:bodyDiv w:val="1"/>
      <w:marLeft w:val="0"/>
      <w:marRight w:val="0"/>
      <w:marTop w:val="0"/>
      <w:marBottom w:val="0"/>
      <w:divBdr>
        <w:top w:val="none" w:sz="0" w:space="0" w:color="auto"/>
        <w:left w:val="none" w:sz="0" w:space="0" w:color="auto"/>
        <w:bottom w:val="none" w:sz="0" w:space="0" w:color="auto"/>
        <w:right w:val="none" w:sz="0" w:space="0" w:color="auto"/>
      </w:divBdr>
    </w:div>
    <w:div w:id="906067121">
      <w:bodyDiv w:val="1"/>
      <w:marLeft w:val="0"/>
      <w:marRight w:val="0"/>
      <w:marTop w:val="0"/>
      <w:marBottom w:val="0"/>
      <w:divBdr>
        <w:top w:val="none" w:sz="0" w:space="0" w:color="auto"/>
        <w:left w:val="none" w:sz="0" w:space="0" w:color="auto"/>
        <w:bottom w:val="none" w:sz="0" w:space="0" w:color="auto"/>
        <w:right w:val="none" w:sz="0" w:space="0" w:color="auto"/>
      </w:divBdr>
    </w:div>
    <w:div w:id="909734203">
      <w:bodyDiv w:val="1"/>
      <w:marLeft w:val="0"/>
      <w:marRight w:val="0"/>
      <w:marTop w:val="0"/>
      <w:marBottom w:val="0"/>
      <w:divBdr>
        <w:top w:val="none" w:sz="0" w:space="0" w:color="auto"/>
        <w:left w:val="none" w:sz="0" w:space="0" w:color="auto"/>
        <w:bottom w:val="none" w:sz="0" w:space="0" w:color="auto"/>
        <w:right w:val="none" w:sz="0" w:space="0" w:color="auto"/>
      </w:divBdr>
    </w:div>
    <w:div w:id="911625958">
      <w:bodyDiv w:val="1"/>
      <w:marLeft w:val="0"/>
      <w:marRight w:val="0"/>
      <w:marTop w:val="0"/>
      <w:marBottom w:val="0"/>
      <w:divBdr>
        <w:top w:val="none" w:sz="0" w:space="0" w:color="auto"/>
        <w:left w:val="none" w:sz="0" w:space="0" w:color="auto"/>
        <w:bottom w:val="none" w:sz="0" w:space="0" w:color="auto"/>
        <w:right w:val="none" w:sz="0" w:space="0" w:color="auto"/>
      </w:divBdr>
    </w:div>
    <w:div w:id="913200498">
      <w:bodyDiv w:val="1"/>
      <w:marLeft w:val="0"/>
      <w:marRight w:val="0"/>
      <w:marTop w:val="0"/>
      <w:marBottom w:val="0"/>
      <w:divBdr>
        <w:top w:val="none" w:sz="0" w:space="0" w:color="auto"/>
        <w:left w:val="none" w:sz="0" w:space="0" w:color="auto"/>
        <w:bottom w:val="none" w:sz="0" w:space="0" w:color="auto"/>
        <w:right w:val="none" w:sz="0" w:space="0" w:color="auto"/>
      </w:divBdr>
    </w:div>
    <w:div w:id="924723738">
      <w:bodyDiv w:val="1"/>
      <w:marLeft w:val="0"/>
      <w:marRight w:val="0"/>
      <w:marTop w:val="0"/>
      <w:marBottom w:val="0"/>
      <w:divBdr>
        <w:top w:val="none" w:sz="0" w:space="0" w:color="auto"/>
        <w:left w:val="none" w:sz="0" w:space="0" w:color="auto"/>
        <w:bottom w:val="none" w:sz="0" w:space="0" w:color="auto"/>
        <w:right w:val="none" w:sz="0" w:space="0" w:color="auto"/>
      </w:divBdr>
    </w:div>
    <w:div w:id="928663568">
      <w:bodyDiv w:val="1"/>
      <w:marLeft w:val="0"/>
      <w:marRight w:val="0"/>
      <w:marTop w:val="0"/>
      <w:marBottom w:val="0"/>
      <w:divBdr>
        <w:top w:val="none" w:sz="0" w:space="0" w:color="auto"/>
        <w:left w:val="none" w:sz="0" w:space="0" w:color="auto"/>
        <w:bottom w:val="none" w:sz="0" w:space="0" w:color="auto"/>
        <w:right w:val="none" w:sz="0" w:space="0" w:color="auto"/>
      </w:divBdr>
    </w:div>
    <w:div w:id="929117294">
      <w:bodyDiv w:val="1"/>
      <w:marLeft w:val="0"/>
      <w:marRight w:val="0"/>
      <w:marTop w:val="0"/>
      <w:marBottom w:val="0"/>
      <w:divBdr>
        <w:top w:val="none" w:sz="0" w:space="0" w:color="auto"/>
        <w:left w:val="none" w:sz="0" w:space="0" w:color="auto"/>
        <w:bottom w:val="none" w:sz="0" w:space="0" w:color="auto"/>
        <w:right w:val="none" w:sz="0" w:space="0" w:color="auto"/>
      </w:divBdr>
    </w:div>
    <w:div w:id="933324930">
      <w:bodyDiv w:val="1"/>
      <w:marLeft w:val="0"/>
      <w:marRight w:val="0"/>
      <w:marTop w:val="0"/>
      <w:marBottom w:val="0"/>
      <w:divBdr>
        <w:top w:val="none" w:sz="0" w:space="0" w:color="auto"/>
        <w:left w:val="none" w:sz="0" w:space="0" w:color="auto"/>
        <w:bottom w:val="none" w:sz="0" w:space="0" w:color="auto"/>
        <w:right w:val="none" w:sz="0" w:space="0" w:color="auto"/>
      </w:divBdr>
    </w:div>
    <w:div w:id="946161363">
      <w:bodyDiv w:val="1"/>
      <w:marLeft w:val="0"/>
      <w:marRight w:val="0"/>
      <w:marTop w:val="0"/>
      <w:marBottom w:val="0"/>
      <w:divBdr>
        <w:top w:val="none" w:sz="0" w:space="0" w:color="auto"/>
        <w:left w:val="none" w:sz="0" w:space="0" w:color="auto"/>
        <w:bottom w:val="none" w:sz="0" w:space="0" w:color="auto"/>
        <w:right w:val="none" w:sz="0" w:space="0" w:color="auto"/>
      </w:divBdr>
    </w:div>
    <w:div w:id="961688821">
      <w:bodyDiv w:val="1"/>
      <w:marLeft w:val="0"/>
      <w:marRight w:val="0"/>
      <w:marTop w:val="0"/>
      <w:marBottom w:val="0"/>
      <w:divBdr>
        <w:top w:val="none" w:sz="0" w:space="0" w:color="auto"/>
        <w:left w:val="none" w:sz="0" w:space="0" w:color="auto"/>
        <w:bottom w:val="none" w:sz="0" w:space="0" w:color="auto"/>
        <w:right w:val="none" w:sz="0" w:space="0" w:color="auto"/>
      </w:divBdr>
    </w:div>
    <w:div w:id="966399839">
      <w:bodyDiv w:val="1"/>
      <w:marLeft w:val="0"/>
      <w:marRight w:val="0"/>
      <w:marTop w:val="0"/>
      <w:marBottom w:val="0"/>
      <w:divBdr>
        <w:top w:val="none" w:sz="0" w:space="0" w:color="auto"/>
        <w:left w:val="none" w:sz="0" w:space="0" w:color="auto"/>
        <w:bottom w:val="none" w:sz="0" w:space="0" w:color="auto"/>
        <w:right w:val="none" w:sz="0" w:space="0" w:color="auto"/>
      </w:divBdr>
    </w:div>
    <w:div w:id="974944917">
      <w:bodyDiv w:val="1"/>
      <w:marLeft w:val="0"/>
      <w:marRight w:val="0"/>
      <w:marTop w:val="0"/>
      <w:marBottom w:val="0"/>
      <w:divBdr>
        <w:top w:val="none" w:sz="0" w:space="0" w:color="auto"/>
        <w:left w:val="none" w:sz="0" w:space="0" w:color="auto"/>
        <w:bottom w:val="none" w:sz="0" w:space="0" w:color="auto"/>
        <w:right w:val="none" w:sz="0" w:space="0" w:color="auto"/>
      </w:divBdr>
    </w:div>
    <w:div w:id="980816159">
      <w:bodyDiv w:val="1"/>
      <w:marLeft w:val="0"/>
      <w:marRight w:val="0"/>
      <w:marTop w:val="0"/>
      <w:marBottom w:val="0"/>
      <w:divBdr>
        <w:top w:val="none" w:sz="0" w:space="0" w:color="auto"/>
        <w:left w:val="none" w:sz="0" w:space="0" w:color="auto"/>
        <w:bottom w:val="none" w:sz="0" w:space="0" w:color="auto"/>
        <w:right w:val="none" w:sz="0" w:space="0" w:color="auto"/>
      </w:divBdr>
    </w:div>
    <w:div w:id="986054681">
      <w:bodyDiv w:val="1"/>
      <w:marLeft w:val="0"/>
      <w:marRight w:val="0"/>
      <w:marTop w:val="0"/>
      <w:marBottom w:val="0"/>
      <w:divBdr>
        <w:top w:val="none" w:sz="0" w:space="0" w:color="auto"/>
        <w:left w:val="none" w:sz="0" w:space="0" w:color="auto"/>
        <w:bottom w:val="none" w:sz="0" w:space="0" w:color="auto"/>
        <w:right w:val="none" w:sz="0" w:space="0" w:color="auto"/>
      </w:divBdr>
    </w:div>
    <w:div w:id="988439897">
      <w:bodyDiv w:val="1"/>
      <w:marLeft w:val="0"/>
      <w:marRight w:val="0"/>
      <w:marTop w:val="0"/>
      <w:marBottom w:val="0"/>
      <w:divBdr>
        <w:top w:val="none" w:sz="0" w:space="0" w:color="auto"/>
        <w:left w:val="none" w:sz="0" w:space="0" w:color="auto"/>
        <w:bottom w:val="none" w:sz="0" w:space="0" w:color="auto"/>
        <w:right w:val="none" w:sz="0" w:space="0" w:color="auto"/>
      </w:divBdr>
    </w:div>
    <w:div w:id="991177898">
      <w:bodyDiv w:val="1"/>
      <w:marLeft w:val="0"/>
      <w:marRight w:val="0"/>
      <w:marTop w:val="0"/>
      <w:marBottom w:val="0"/>
      <w:divBdr>
        <w:top w:val="none" w:sz="0" w:space="0" w:color="auto"/>
        <w:left w:val="none" w:sz="0" w:space="0" w:color="auto"/>
        <w:bottom w:val="none" w:sz="0" w:space="0" w:color="auto"/>
        <w:right w:val="none" w:sz="0" w:space="0" w:color="auto"/>
      </w:divBdr>
    </w:div>
    <w:div w:id="993264082">
      <w:bodyDiv w:val="1"/>
      <w:marLeft w:val="0"/>
      <w:marRight w:val="0"/>
      <w:marTop w:val="0"/>
      <w:marBottom w:val="0"/>
      <w:divBdr>
        <w:top w:val="none" w:sz="0" w:space="0" w:color="auto"/>
        <w:left w:val="none" w:sz="0" w:space="0" w:color="auto"/>
        <w:bottom w:val="none" w:sz="0" w:space="0" w:color="auto"/>
        <w:right w:val="none" w:sz="0" w:space="0" w:color="auto"/>
      </w:divBdr>
    </w:div>
    <w:div w:id="996227885">
      <w:bodyDiv w:val="1"/>
      <w:marLeft w:val="0"/>
      <w:marRight w:val="0"/>
      <w:marTop w:val="0"/>
      <w:marBottom w:val="0"/>
      <w:divBdr>
        <w:top w:val="none" w:sz="0" w:space="0" w:color="auto"/>
        <w:left w:val="none" w:sz="0" w:space="0" w:color="auto"/>
        <w:bottom w:val="none" w:sz="0" w:space="0" w:color="auto"/>
        <w:right w:val="none" w:sz="0" w:space="0" w:color="auto"/>
      </w:divBdr>
    </w:div>
    <w:div w:id="999116457">
      <w:bodyDiv w:val="1"/>
      <w:marLeft w:val="0"/>
      <w:marRight w:val="0"/>
      <w:marTop w:val="0"/>
      <w:marBottom w:val="0"/>
      <w:divBdr>
        <w:top w:val="none" w:sz="0" w:space="0" w:color="auto"/>
        <w:left w:val="none" w:sz="0" w:space="0" w:color="auto"/>
        <w:bottom w:val="none" w:sz="0" w:space="0" w:color="auto"/>
        <w:right w:val="none" w:sz="0" w:space="0" w:color="auto"/>
      </w:divBdr>
    </w:div>
    <w:div w:id="1000736264">
      <w:bodyDiv w:val="1"/>
      <w:marLeft w:val="0"/>
      <w:marRight w:val="0"/>
      <w:marTop w:val="0"/>
      <w:marBottom w:val="0"/>
      <w:divBdr>
        <w:top w:val="none" w:sz="0" w:space="0" w:color="auto"/>
        <w:left w:val="none" w:sz="0" w:space="0" w:color="auto"/>
        <w:bottom w:val="none" w:sz="0" w:space="0" w:color="auto"/>
        <w:right w:val="none" w:sz="0" w:space="0" w:color="auto"/>
      </w:divBdr>
    </w:div>
    <w:div w:id="1004551501">
      <w:bodyDiv w:val="1"/>
      <w:marLeft w:val="0"/>
      <w:marRight w:val="0"/>
      <w:marTop w:val="0"/>
      <w:marBottom w:val="0"/>
      <w:divBdr>
        <w:top w:val="none" w:sz="0" w:space="0" w:color="auto"/>
        <w:left w:val="none" w:sz="0" w:space="0" w:color="auto"/>
        <w:bottom w:val="none" w:sz="0" w:space="0" w:color="auto"/>
        <w:right w:val="none" w:sz="0" w:space="0" w:color="auto"/>
      </w:divBdr>
    </w:div>
    <w:div w:id="1004936261">
      <w:bodyDiv w:val="1"/>
      <w:marLeft w:val="0"/>
      <w:marRight w:val="0"/>
      <w:marTop w:val="0"/>
      <w:marBottom w:val="0"/>
      <w:divBdr>
        <w:top w:val="none" w:sz="0" w:space="0" w:color="auto"/>
        <w:left w:val="none" w:sz="0" w:space="0" w:color="auto"/>
        <w:bottom w:val="none" w:sz="0" w:space="0" w:color="auto"/>
        <w:right w:val="none" w:sz="0" w:space="0" w:color="auto"/>
      </w:divBdr>
    </w:div>
    <w:div w:id="1007514934">
      <w:bodyDiv w:val="1"/>
      <w:marLeft w:val="0"/>
      <w:marRight w:val="0"/>
      <w:marTop w:val="0"/>
      <w:marBottom w:val="0"/>
      <w:divBdr>
        <w:top w:val="none" w:sz="0" w:space="0" w:color="auto"/>
        <w:left w:val="none" w:sz="0" w:space="0" w:color="auto"/>
        <w:bottom w:val="none" w:sz="0" w:space="0" w:color="auto"/>
        <w:right w:val="none" w:sz="0" w:space="0" w:color="auto"/>
      </w:divBdr>
    </w:div>
    <w:div w:id="1021857475">
      <w:bodyDiv w:val="1"/>
      <w:marLeft w:val="0"/>
      <w:marRight w:val="0"/>
      <w:marTop w:val="0"/>
      <w:marBottom w:val="0"/>
      <w:divBdr>
        <w:top w:val="none" w:sz="0" w:space="0" w:color="auto"/>
        <w:left w:val="none" w:sz="0" w:space="0" w:color="auto"/>
        <w:bottom w:val="none" w:sz="0" w:space="0" w:color="auto"/>
        <w:right w:val="none" w:sz="0" w:space="0" w:color="auto"/>
      </w:divBdr>
    </w:div>
    <w:div w:id="1022054193">
      <w:bodyDiv w:val="1"/>
      <w:marLeft w:val="0"/>
      <w:marRight w:val="0"/>
      <w:marTop w:val="0"/>
      <w:marBottom w:val="0"/>
      <w:divBdr>
        <w:top w:val="none" w:sz="0" w:space="0" w:color="auto"/>
        <w:left w:val="none" w:sz="0" w:space="0" w:color="auto"/>
        <w:bottom w:val="none" w:sz="0" w:space="0" w:color="auto"/>
        <w:right w:val="none" w:sz="0" w:space="0" w:color="auto"/>
      </w:divBdr>
    </w:div>
    <w:div w:id="1031107704">
      <w:bodyDiv w:val="1"/>
      <w:marLeft w:val="0"/>
      <w:marRight w:val="0"/>
      <w:marTop w:val="0"/>
      <w:marBottom w:val="0"/>
      <w:divBdr>
        <w:top w:val="none" w:sz="0" w:space="0" w:color="auto"/>
        <w:left w:val="none" w:sz="0" w:space="0" w:color="auto"/>
        <w:bottom w:val="none" w:sz="0" w:space="0" w:color="auto"/>
        <w:right w:val="none" w:sz="0" w:space="0" w:color="auto"/>
      </w:divBdr>
    </w:div>
    <w:div w:id="1037660007">
      <w:bodyDiv w:val="1"/>
      <w:marLeft w:val="0"/>
      <w:marRight w:val="0"/>
      <w:marTop w:val="0"/>
      <w:marBottom w:val="0"/>
      <w:divBdr>
        <w:top w:val="none" w:sz="0" w:space="0" w:color="auto"/>
        <w:left w:val="none" w:sz="0" w:space="0" w:color="auto"/>
        <w:bottom w:val="none" w:sz="0" w:space="0" w:color="auto"/>
        <w:right w:val="none" w:sz="0" w:space="0" w:color="auto"/>
      </w:divBdr>
    </w:div>
    <w:div w:id="1042436090">
      <w:bodyDiv w:val="1"/>
      <w:marLeft w:val="0"/>
      <w:marRight w:val="0"/>
      <w:marTop w:val="0"/>
      <w:marBottom w:val="0"/>
      <w:divBdr>
        <w:top w:val="none" w:sz="0" w:space="0" w:color="auto"/>
        <w:left w:val="none" w:sz="0" w:space="0" w:color="auto"/>
        <w:bottom w:val="none" w:sz="0" w:space="0" w:color="auto"/>
        <w:right w:val="none" w:sz="0" w:space="0" w:color="auto"/>
      </w:divBdr>
    </w:div>
    <w:div w:id="1044065941">
      <w:bodyDiv w:val="1"/>
      <w:marLeft w:val="0"/>
      <w:marRight w:val="0"/>
      <w:marTop w:val="0"/>
      <w:marBottom w:val="0"/>
      <w:divBdr>
        <w:top w:val="none" w:sz="0" w:space="0" w:color="auto"/>
        <w:left w:val="none" w:sz="0" w:space="0" w:color="auto"/>
        <w:bottom w:val="none" w:sz="0" w:space="0" w:color="auto"/>
        <w:right w:val="none" w:sz="0" w:space="0" w:color="auto"/>
      </w:divBdr>
    </w:div>
    <w:div w:id="1048724288">
      <w:bodyDiv w:val="1"/>
      <w:marLeft w:val="0"/>
      <w:marRight w:val="0"/>
      <w:marTop w:val="0"/>
      <w:marBottom w:val="0"/>
      <w:divBdr>
        <w:top w:val="none" w:sz="0" w:space="0" w:color="auto"/>
        <w:left w:val="none" w:sz="0" w:space="0" w:color="auto"/>
        <w:bottom w:val="none" w:sz="0" w:space="0" w:color="auto"/>
        <w:right w:val="none" w:sz="0" w:space="0" w:color="auto"/>
      </w:divBdr>
    </w:div>
    <w:div w:id="1056780640">
      <w:bodyDiv w:val="1"/>
      <w:marLeft w:val="0"/>
      <w:marRight w:val="0"/>
      <w:marTop w:val="0"/>
      <w:marBottom w:val="0"/>
      <w:divBdr>
        <w:top w:val="none" w:sz="0" w:space="0" w:color="auto"/>
        <w:left w:val="none" w:sz="0" w:space="0" w:color="auto"/>
        <w:bottom w:val="none" w:sz="0" w:space="0" w:color="auto"/>
        <w:right w:val="none" w:sz="0" w:space="0" w:color="auto"/>
      </w:divBdr>
    </w:div>
    <w:div w:id="1063287327">
      <w:bodyDiv w:val="1"/>
      <w:marLeft w:val="0"/>
      <w:marRight w:val="0"/>
      <w:marTop w:val="0"/>
      <w:marBottom w:val="0"/>
      <w:divBdr>
        <w:top w:val="none" w:sz="0" w:space="0" w:color="auto"/>
        <w:left w:val="none" w:sz="0" w:space="0" w:color="auto"/>
        <w:bottom w:val="none" w:sz="0" w:space="0" w:color="auto"/>
        <w:right w:val="none" w:sz="0" w:space="0" w:color="auto"/>
      </w:divBdr>
    </w:div>
    <w:div w:id="1066756155">
      <w:bodyDiv w:val="1"/>
      <w:marLeft w:val="0"/>
      <w:marRight w:val="0"/>
      <w:marTop w:val="0"/>
      <w:marBottom w:val="0"/>
      <w:divBdr>
        <w:top w:val="none" w:sz="0" w:space="0" w:color="auto"/>
        <w:left w:val="none" w:sz="0" w:space="0" w:color="auto"/>
        <w:bottom w:val="none" w:sz="0" w:space="0" w:color="auto"/>
        <w:right w:val="none" w:sz="0" w:space="0" w:color="auto"/>
      </w:divBdr>
    </w:div>
    <w:div w:id="1068839491">
      <w:bodyDiv w:val="1"/>
      <w:marLeft w:val="0"/>
      <w:marRight w:val="0"/>
      <w:marTop w:val="0"/>
      <w:marBottom w:val="0"/>
      <w:divBdr>
        <w:top w:val="none" w:sz="0" w:space="0" w:color="auto"/>
        <w:left w:val="none" w:sz="0" w:space="0" w:color="auto"/>
        <w:bottom w:val="none" w:sz="0" w:space="0" w:color="auto"/>
        <w:right w:val="none" w:sz="0" w:space="0" w:color="auto"/>
      </w:divBdr>
    </w:div>
    <w:div w:id="1070344002">
      <w:bodyDiv w:val="1"/>
      <w:marLeft w:val="0"/>
      <w:marRight w:val="0"/>
      <w:marTop w:val="0"/>
      <w:marBottom w:val="0"/>
      <w:divBdr>
        <w:top w:val="none" w:sz="0" w:space="0" w:color="auto"/>
        <w:left w:val="none" w:sz="0" w:space="0" w:color="auto"/>
        <w:bottom w:val="none" w:sz="0" w:space="0" w:color="auto"/>
        <w:right w:val="none" w:sz="0" w:space="0" w:color="auto"/>
      </w:divBdr>
    </w:div>
    <w:div w:id="1078987308">
      <w:bodyDiv w:val="1"/>
      <w:marLeft w:val="0"/>
      <w:marRight w:val="0"/>
      <w:marTop w:val="0"/>
      <w:marBottom w:val="0"/>
      <w:divBdr>
        <w:top w:val="none" w:sz="0" w:space="0" w:color="auto"/>
        <w:left w:val="none" w:sz="0" w:space="0" w:color="auto"/>
        <w:bottom w:val="none" w:sz="0" w:space="0" w:color="auto"/>
        <w:right w:val="none" w:sz="0" w:space="0" w:color="auto"/>
      </w:divBdr>
    </w:div>
    <w:div w:id="1080834632">
      <w:bodyDiv w:val="1"/>
      <w:marLeft w:val="0"/>
      <w:marRight w:val="0"/>
      <w:marTop w:val="0"/>
      <w:marBottom w:val="0"/>
      <w:divBdr>
        <w:top w:val="none" w:sz="0" w:space="0" w:color="auto"/>
        <w:left w:val="none" w:sz="0" w:space="0" w:color="auto"/>
        <w:bottom w:val="none" w:sz="0" w:space="0" w:color="auto"/>
        <w:right w:val="none" w:sz="0" w:space="0" w:color="auto"/>
      </w:divBdr>
    </w:div>
    <w:div w:id="1100174773">
      <w:bodyDiv w:val="1"/>
      <w:marLeft w:val="0"/>
      <w:marRight w:val="0"/>
      <w:marTop w:val="0"/>
      <w:marBottom w:val="0"/>
      <w:divBdr>
        <w:top w:val="none" w:sz="0" w:space="0" w:color="auto"/>
        <w:left w:val="none" w:sz="0" w:space="0" w:color="auto"/>
        <w:bottom w:val="none" w:sz="0" w:space="0" w:color="auto"/>
        <w:right w:val="none" w:sz="0" w:space="0" w:color="auto"/>
      </w:divBdr>
    </w:div>
    <w:div w:id="1101560757">
      <w:bodyDiv w:val="1"/>
      <w:marLeft w:val="0"/>
      <w:marRight w:val="0"/>
      <w:marTop w:val="0"/>
      <w:marBottom w:val="0"/>
      <w:divBdr>
        <w:top w:val="none" w:sz="0" w:space="0" w:color="auto"/>
        <w:left w:val="none" w:sz="0" w:space="0" w:color="auto"/>
        <w:bottom w:val="none" w:sz="0" w:space="0" w:color="auto"/>
        <w:right w:val="none" w:sz="0" w:space="0" w:color="auto"/>
      </w:divBdr>
    </w:div>
    <w:div w:id="1101758076">
      <w:bodyDiv w:val="1"/>
      <w:marLeft w:val="0"/>
      <w:marRight w:val="0"/>
      <w:marTop w:val="0"/>
      <w:marBottom w:val="0"/>
      <w:divBdr>
        <w:top w:val="none" w:sz="0" w:space="0" w:color="auto"/>
        <w:left w:val="none" w:sz="0" w:space="0" w:color="auto"/>
        <w:bottom w:val="none" w:sz="0" w:space="0" w:color="auto"/>
        <w:right w:val="none" w:sz="0" w:space="0" w:color="auto"/>
      </w:divBdr>
    </w:div>
    <w:div w:id="1108500339">
      <w:bodyDiv w:val="1"/>
      <w:marLeft w:val="0"/>
      <w:marRight w:val="0"/>
      <w:marTop w:val="0"/>
      <w:marBottom w:val="0"/>
      <w:divBdr>
        <w:top w:val="none" w:sz="0" w:space="0" w:color="auto"/>
        <w:left w:val="none" w:sz="0" w:space="0" w:color="auto"/>
        <w:bottom w:val="none" w:sz="0" w:space="0" w:color="auto"/>
        <w:right w:val="none" w:sz="0" w:space="0" w:color="auto"/>
      </w:divBdr>
    </w:div>
    <w:div w:id="1125007476">
      <w:bodyDiv w:val="1"/>
      <w:marLeft w:val="0"/>
      <w:marRight w:val="0"/>
      <w:marTop w:val="0"/>
      <w:marBottom w:val="0"/>
      <w:divBdr>
        <w:top w:val="none" w:sz="0" w:space="0" w:color="auto"/>
        <w:left w:val="none" w:sz="0" w:space="0" w:color="auto"/>
        <w:bottom w:val="none" w:sz="0" w:space="0" w:color="auto"/>
        <w:right w:val="none" w:sz="0" w:space="0" w:color="auto"/>
      </w:divBdr>
    </w:div>
    <w:div w:id="1125200864">
      <w:bodyDiv w:val="1"/>
      <w:marLeft w:val="0"/>
      <w:marRight w:val="0"/>
      <w:marTop w:val="0"/>
      <w:marBottom w:val="0"/>
      <w:divBdr>
        <w:top w:val="none" w:sz="0" w:space="0" w:color="auto"/>
        <w:left w:val="none" w:sz="0" w:space="0" w:color="auto"/>
        <w:bottom w:val="none" w:sz="0" w:space="0" w:color="auto"/>
        <w:right w:val="none" w:sz="0" w:space="0" w:color="auto"/>
      </w:divBdr>
    </w:div>
    <w:div w:id="1125461008">
      <w:bodyDiv w:val="1"/>
      <w:marLeft w:val="0"/>
      <w:marRight w:val="0"/>
      <w:marTop w:val="0"/>
      <w:marBottom w:val="0"/>
      <w:divBdr>
        <w:top w:val="none" w:sz="0" w:space="0" w:color="auto"/>
        <w:left w:val="none" w:sz="0" w:space="0" w:color="auto"/>
        <w:bottom w:val="none" w:sz="0" w:space="0" w:color="auto"/>
        <w:right w:val="none" w:sz="0" w:space="0" w:color="auto"/>
      </w:divBdr>
    </w:div>
    <w:div w:id="1130443721">
      <w:bodyDiv w:val="1"/>
      <w:marLeft w:val="0"/>
      <w:marRight w:val="0"/>
      <w:marTop w:val="0"/>
      <w:marBottom w:val="0"/>
      <w:divBdr>
        <w:top w:val="none" w:sz="0" w:space="0" w:color="auto"/>
        <w:left w:val="none" w:sz="0" w:space="0" w:color="auto"/>
        <w:bottom w:val="none" w:sz="0" w:space="0" w:color="auto"/>
        <w:right w:val="none" w:sz="0" w:space="0" w:color="auto"/>
      </w:divBdr>
    </w:div>
    <w:div w:id="1152404062">
      <w:bodyDiv w:val="1"/>
      <w:marLeft w:val="0"/>
      <w:marRight w:val="0"/>
      <w:marTop w:val="0"/>
      <w:marBottom w:val="0"/>
      <w:divBdr>
        <w:top w:val="none" w:sz="0" w:space="0" w:color="auto"/>
        <w:left w:val="none" w:sz="0" w:space="0" w:color="auto"/>
        <w:bottom w:val="none" w:sz="0" w:space="0" w:color="auto"/>
        <w:right w:val="none" w:sz="0" w:space="0" w:color="auto"/>
      </w:divBdr>
    </w:div>
    <w:div w:id="1159225871">
      <w:bodyDiv w:val="1"/>
      <w:marLeft w:val="0"/>
      <w:marRight w:val="0"/>
      <w:marTop w:val="0"/>
      <w:marBottom w:val="0"/>
      <w:divBdr>
        <w:top w:val="none" w:sz="0" w:space="0" w:color="auto"/>
        <w:left w:val="none" w:sz="0" w:space="0" w:color="auto"/>
        <w:bottom w:val="none" w:sz="0" w:space="0" w:color="auto"/>
        <w:right w:val="none" w:sz="0" w:space="0" w:color="auto"/>
      </w:divBdr>
    </w:div>
    <w:div w:id="1196502460">
      <w:bodyDiv w:val="1"/>
      <w:marLeft w:val="0"/>
      <w:marRight w:val="0"/>
      <w:marTop w:val="0"/>
      <w:marBottom w:val="0"/>
      <w:divBdr>
        <w:top w:val="none" w:sz="0" w:space="0" w:color="auto"/>
        <w:left w:val="none" w:sz="0" w:space="0" w:color="auto"/>
        <w:bottom w:val="none" w:sz="0" w:space="0" w:color="auto"/>
        <w:right w:val="none" w:sz="0" w:space="0" w:color="auto"/>
      </w:divBdr>
    </w:div>
    <w:div w:id="1196775937">
      <w:bodyDiv w:val="1"/>
      <w:marLeft w:val="0"/>
      <w:marRight w:val="0"/>
      <w:marTop w:val="0"/>
      <w:marBottom w:val="0"/>
      <w:divBdr>
        <w:top w:val="none" w:sz="0" w:space="0" w:color="auto"/>
        <w:left w:val="none" w:sz="0" w:space="0" w:color="auto"/>
        <w:bottom w:val="none" w:sz="0" w:space="0" w:color="auto"/>
        <w:right w:val="none" w:sz="0" w:space="0" w:color="auto"/>
      </w:divBdr>
    </w:div>
    <w:div w:id="1200240649">
      <w:bodyDiv w:val="1"/>
      <w:marLeft w:val="0"/>
      <w:marRight w:val="0"/>
      <w:marTop w:val="0"/>
      <w:marBottom w:val="0"/>
      <w:divBdr>
        <w:top w:val="none" w:sz="0" w:space="0" w:color="auto"/>
        <w:left w:val="none" w:sz="0" w:space="0" w:color="auto"/>
        <w:bottom w:val="none" w:sz="0" w:space="0" w:color="auto"/>
        <w:right w:val="none" w:sz="0" w:space="0" w:color="auto"/>
      </w:divBdr>
    </w:div>
    <w:div w:id="1203906648">
      <w:bodyDiv w:val="1"/>
      <w:marLeft w:val="0"/>
      <w:marRight w:val="0"/>
      <w:marTop w:val="0"/>
      <w:marBottom w:val="0"/>
      <w:divBdr>
        <w:top w:val="none" w:sz="0" w:space="0" w:color="auto"/>
        <w:left w:val="none" w:sz="0" w:space="0" w:color="auto"/>
        <w:bottom w:val="none" w:sz="0" w:space="0" w:color="auto"/>
        <w:right w:val="none" w:sz="0" w:space="0" w:color="auto"/>
      </w:divBdr>
    </w:div>
    <w:div w:id="1213614559">
      <w:bodyDiv w:val="1"/>
      <w:marLeft w:val="0"/>
      <w:marRight w:val="0"/>
      <w:marTop w:val="0"/>
      <w:marBottom w:val="0"/>
      <w:divBdr>
        <w:top w:val="none" w:sz="0" w:space="0" w:color="auto"/>
        <w:left w:val="none" w:sz="0" w:space="0" w:color="auto"/>
        <w:bottom w:val="none" w:sz="0" w:space="0" w:color="auto"/>
        <w:right w:val="none" w:sz="0" w:space="0" w:color="auto"/>
      </w:divBdr>
    </w:div>
    <w:div w:id="1220748572">
      <w:bodyDiv w:val="1"/>
      <w:marLeft w:val="0"/>
      <w:marRight w:val="0"/>
      <w:marTop w:val="0"/>
      <w:marBottom w:val="0"/>
      <w:divBdr>
        <w:top w:val="none" w:sz="0" w:space="0" w:color="auto"/>
        <w:left w:val="none" w:sz="0" w:space="0" w:color="auto"/>
        <w:bottom w:val="none" w:sz="0" w:space="0" w:color="auto"/>
        <w:right w:val="none" w:sz="0" w:space="0" w:color="auto"/>
      </w:divBdr>
    </w:div>
    <w:div w:id="1224289231">
      <w:bodyDiv w:val="1"/>
      <w:marLeft w:val="0"/>
      <w:marRight w:val="0"/>
      <w:marTop w:val="0"/>
      <w:marBottom w:val="0"/>
      <w:divBdr>
        <w:top w:val="none" w:sz="0" w:space="0" w:color="auto"/>
        <w:left w:val="none" w:sz="0" w:space="0" w:color="auto"/>
        <w:bottom w:val="none" w:sz="0" w:space="0" w:color="auto"/>
        <w:right w:val="none" w:sz="0" w:space="0" w:color="auto"/>
      </w:divBdr>
    </w:div>
    <w:div w:id="1225222314">
      <w:bodyDiv w:val="1"/>
      <w:marLeft w:val="0"/>
      <w:marRight w:val="0"/>
      <w:marTop w:val="0"/>
      <w:marBottom w:val="0"/>
      <w:divBdr>
        <w:top w:val="none" w:sz="0" w:space="0" w:color="auto"/>
        <w:left w:val="none" w:sz="0" w:space="0" w:color="auto"/>
        <w:bottom w:val="none" w:sz="0" w:space="0" w:color="auto"/>
        <w:right w:val="none" w:sz="0" w:space="0" w:color="auto"/>
      </w:divBdr>
    </w:div>
    <w:div w:id="1225873329">
      <w:bodyDiv w:val="1"/>
      <w:marLeft w:val="0"/>
      <w:marRight w:val="0"/>
      <w:marTop w:val="0"/>
      <w:marBottom w:val="0"/>
      <w:divBdr>
        <w:top w:val="none" w:sz="0" w:space="0" w:color="auto"/>
        <w:left w:val="none" w:sz="0" w:space="0" w:color="auto"/>
        <w:bottom w:val="none" w:sz="0" w:space="0" w:color="auto"/>
        <w:right w:val="none" w:sz="0" w:space="0" w:color="auto"/>
      </w:divBdr>
    </w:div>
    <w:div w:id="1226336148">
      <w:bodyDiv w:val="1"/>
      <w:marLeft w:val="0"/>
      <w:marRight w:val="0"/>
      <w:marTop w:val="0"/>
      <w:marBottom w:val="0"/>
      <w:divBdr>
        <w:top w:val="none" w:sz="0" w:space="0" w:color="auto"/>
        <w:left w:val="none" w:sz="0" w:space="0" w:color="auto"/>
        <w:bottom w:val="none" w:sz="0" w:space="0" w:color="auto"/>
        <w:right w:val="none" w:sz="0" w:space="0" w:color="auto"/>
      </w:divBdr>
    </w:div>
    <w:div w:id="1239093225">
      <w:bodyDiv w:val="1"/>
      <w:marLeft w:val="0"/>
      <w:marRight w:val="0"/>
      <w:marTop w:val="0"/>
      <w:marBottom w:val="0"/>
      <w:divBdr>
        <w:top w:val="none" w:sz="0" w:space="0" w:color="auto"/>
        <w:left w:val="none" w:sz="0" w:space="0" w:color="auto"/>
        <w:bottom w:val="none" w:sz="0" w:space="0" w:color="auto"/>
        <w:right w:val="none" w:sz="0" w:space="0" w:color="auto"/>
      </w:divBdr>
    </w:div>
    <w:div w:id="1242568601">
      <w:bodyDiv w:val="1"/>
      <w:marLeft w:val="0"/>
      <w:marRight w:val="0"/>
      <w:marTop w:val="0"/>
      <w:marBottom w:val="0"/>
      <w:divBdr>
        <w:top w:val="none" w:sz="0" w:space="0" w:color="auto"/>
        <w:left w:val="none" w:sz="0" w:space="0" w:color="auto"/>
        <w:bottom w:val="none" w:sz="0" w:space="0" w:color="auto"/>
        <w:right w:val="none" w:sz="0" w:space="0" w:color="auto"/>
      </w:divBdr>
    </w:div>
    <w:div w:id="1248072256">
      <w:bodyDiv w:val="1"/>
      <w:marLeft w:val="0"/>
      <w:marRight w:val="0"/>
      <w:marTop w:val="0"/>
      <w:marBottom w:val="0"/>
      <w:divBdr>
        <w:top w:val="none" w:sz="0" w:space="0" w:color="auto"/>
        <w:left w:val="none" w:sz="0" w:space="0" w:color="auto"/>
        <w:bottom w:val="none" w:sz="0" w:space="0" w:color="auto"/>
        <w:right w:val="none" w:sz="0" w:space="0" w:color="auto"/>
      </w:divBdr>
    </w:div>
    <w:div w:id="1248077149">
      <w:bodyDiv w:val="1"/>
      <w:marLeft w:val="0"/>
      <w:marRight w:val="0"/>
      <w:marTop w:val="0"/>
      <w:marBottom w:val="0"/>
      <w:divBdr>
        <w:top w:val="none" w:sz="0" w:space="0" w:color="auto"/>
        <w:left w:val="none" w:sz="0" w:space="0" w:color="auto"/>
        <w:bottom w:val="none" w:sz="0" w:space="0" w:color="auto"/>
        <w:right w:val="none" w:sz="0" w:space="0" w:color="auto"/>
      </w:divBdr>
    </w:div>
    <w:div w:id="1251237284">
      <w:bodyDiv w:val="1"/>
      <w:marLeft w:val="0"/>
      <w:marRight w:val="0"/>
      <w:marTop w:val="0"/>
      <w:marBottom w:val="0"/>
      <w:divBdr>
        <w:top w:val="none" w:sz="0" w:space="0" w:color="auto"/>
        <w:left w:val="none" w:sz="0" w:space="0" w:color="auto"/>
        <w:bottom w:val="none" w:sz="0" w:space="0" w:color="auto"/>
        <w:right w:val="none" w:sz="0" w:space="0" w:color="auto"/>
      </w:divBdr>
    </w:div>
    <w:div w:id="1269577905">
      <w:bodyDiv w:val="1"/>
      <w:marLeft w:val="0"/>
      <w:marRight w:val="0"/>
      <w:marTop w:val="0"/>
      <w:marBottom w:val="0"/>
      <w:divBdr>
        <w:top w:val="none" w:sz="0" w:space="0" w:color="auto"/>
        <w:left w:val="none" w:sz="0" w:space="0" w:color="auto"/>
        <w:bottom w:val="none" w:sz="0" w:space="0" w:color="auto"/>
        <w:right w:val="none" w:sz="0" w:space="0" w:color="auto"/>
      </w:divBdr>
    </w:div>
    <w:div w:id="1270233589">
      <w:bodyDiv w:val="1"/>
      <w:marLeft w:val="0"/>
      <w:marRight w:val="0"/>
      <w:marTop w:val="0"/>
      <w:marBottom w:val="0"/>
      <w:divBdr>
        <w:top w:val="none" w:sz="0" w:space="0" w:color="auto"/>
        <w:left w:val="none" w:sz="0" w:space="0" w:color="auto"/>
        <w:bottom w:val="none" w:sz="0" w:space="0" w:color="auto"/>
        <w:right w:val="none" w:sz="0" w:space="0" w:color="auto"/>
      </w:divBdr>
    </w:div>
    <w:div w:id="1276711699">
      <w:bodyDiv w:val="1"/>
      <w:marLeft w:val="0"/>
      <w:marRight w:val="0"/>
      <w:marTop w:val="0"/>
      <w:marBottom w:val="0"/>
      <w:divBdr>
        <w:top w:val="none" w:sz="0" w:space="0" w:color="auto"/>
        <w:left w:val="none" w:sz="0" w:space="0" w:color="auto"/>
        <w:bottom w:val="none" w:sz="0" w:space="0" w:color="auto"/>
        <w:right w:val="none" w:sz="0" w:space="0" w:color="auto"/>
      </w:divBdr>
    </w:div>
    <w:div w:id="1276716275">
      <w:bodyDiv w:val="1"/>
      <w:marLeft w:val="0"/>
      <w:marRight w:val="0"/>
      <w:marTop w:val="0"/>
      <w:marBottom w:val="0"/>
      <w:divBdr>
        <w:top w:val="none" w:sz="0" w:space="0" w:color="auto"/>
        <w:left w:val="none" w:sz="0" w:space="0" w:color="auto"/>
        <w:bottom w:val="none" w:sz="0" w:space="0" w:color="auto"/>
        <w:right w:val="none" w:sz="0" w:space="0" w:color="auto"/>
      </w:divBdr>
    </w:div>
    <w:div w:id="1277055620">
      <w:bodyDiv w:val="1"/>
      <w:marLeft w:val="0"/>
      <w:marRight w:val="0"/>
      <w:marTop w:val="0"/>
      <w:marBottom w:val="0"/>
      <w:divBdr>
        <w:top w:val="none" w:sz="0" w:space="0" w:color="auto"/>
        <w:left w:val="none" w:sz="0" w:space="0" w:color="auto"/>
        <w:bottom w:val="none" w:sz="0" w:space="0" w:color="auto"/>
        <w:right w:val="none" w:sz="0" w:space="0" w:color="auto"/>
      </w:divBdr>
    </w:div>
    <w:div w:id="1277371289">
      <w:bodyDiv w:val="1"/>
      <w:marLeft w:val="0"/>
      <w:marRight w:val="0"/>
      <w:marTop w:val="0"/>
      <w:marBottom w:val="0"/>
      <w:divBdr>
        <w:top w:val="none" w:sz="0" w:space="0" w:color="auto"/>
        <w:left w:val="none" w:sz="0" w:space="0" w:color="auto"/>
        <w:bottom w:val="none" w:sz="0" w:space="0" w:color="auto"/>
        <w:right w:val="none" w:sz="0" w:space="0" w:color="auto"/>
      </w:divBdr>
    </w:div>
    <w:div w:id="1283076886">
      <w:bodyDiv w:val="1"/>
      <w:marLeft w:val="0"/>
      <w:marRight w:val="0"/>
      <w:marTop w:val="0"/>
      <w:marBottom w:val="0"/>
      <w:divBdr>
        <w:top w:val="none" w:sz="0" w:space="0" w:color="auto"/>
        <w:left w:val="none" w:sz="0" w:space="0" w:color="auto"/>
        <w:bottom w:val="none" w:sz="0" w:space="0" w:color="auto"/>
        <w:right w:val="none" w:sz="0" w:space="0" w:color="auto"/>
      </w:divBdr>
    </w:div>
    <w:div w:id="1284770503">
      <w:bodyDiv w:val="1"/>
      <w:marLeft w:val="0"/>
      <w:marRight w:val="0"/>
      <w:marTop w:val="0"/>
      <w:marBottom w:val="0"/>
      <w:divBdr>
        <w:top w:val="none" w:sz="0" w:space="0" w:color="auto"/>
        <w:left w:val="none" w:sz="0" w:space="0" w:color="auto"/>
        <w:bottom w:val="none" w:sz="0" w:space="0" w:color="auto"/>
        <w:right w:val="none" w:sz="0" w:space="0" w:color="auto"/>
      </w:divBdr>
    </w:div>
    <w:div w:id="1289049718">
      <w:bodyDiv w:val="1"/>
      <w:marLeft w:val="0"/>
      <w:marRight w:val="0"/>
      <w:marTop w:val="0"/>
      <w:marBottom w:val="0"/>
      <w:divBdr>
        <w:top w:val="none" w:sz="0" w:space="0" w:color="auto"/>
        <w:left w:val="none" w:sz="0" w:space="0" w:color="auto"/>
        <w:bottom w:val="none" w:sz="0" w:space="0" w:color="auto"/>
        <w:right w:val="none" w:sz="0" w:space="0" w:color="auto"/>
      </w:divBdr>
    </w:div>
    <w:div w:id="1314873906">
      <w:bodyDiv w:val="1"/>
      <w:marLeft w:val="0"/>
      <w:marRight w:val="0"/>
      <w:marTop w:val="0"/>
      <w:marBottom w:val="0"/>
      <w:divBdr>
        <w:top w:val="none" w:sz="0" w:space="0" w:color="auto"/>
        <w:left w:val="none" w:sz="0" w:space="0" w:color="auto"/>
        <w:bottom w:val="none" w:sz="0" w:space="0" w:color="auto"/>
        <w:right w:val="none" w:sz="0" w:space="0" w:color="auto"/>
      </w:divBdr>
    </w:div>
    <w:div w:id="1320966659">
      <w:bodyDiv w:val="1"/>
      <w:marLeft w:val="0"/>
      <w:marRight w:val="0"/>
      <w:marTop w:val="0"/>
      <w:marBottom w:val="0"/>
      <w:divBdr>
        <w:top w:val="none" w:sz="0" w:space="0" w:color="auto"/>
        <w:left w:val="none" w:sz="0" w:space="0" w:color="auto"/>
        <w:bottom w:val="none" w:sz="0" w:space="0" w:color="auto"/>
        <w:right w:val="none" w:sz="0" w:space="0" w:color="auto"/>
      </w:divBdr>
    </w:div>
    <w:div w:id="1322660125">
      <w:bodyDiv w:val="1"/>
      <w:marLeft w:val="0"/>
      <w:marRight w:val="0"/>
      <w:marTop w:val="0"/>
      <w:marBottom w:val="0"/>
      <w:divBdr>
        <w:top w:val="none" w:sz="0" w:space="0" w:color="auto"/>
        <w:left w:val="none" w:sz="0" w:space="0" w:color="auto"/>
        <w:bottom w:val="none" w:sz="0" w:space="0" w:color="auto"/>
        <w:right w:val="none" w:sz="0" w:space="0" w:color="auto"/>
      </w:divBdr>
    </w:div>
    <w:div w:id="1333028079">
      <w:bodyDiv w:val="1"/>
      <w:marLeft w:val="0"/>
      <w:marRight w:val="0"/>
      <w:marTop w:val="0"/>
      <w:marBottom w:val="0"/>
      <w:divBdr>
        <w:top w:val="none" w:sz="0" w:space="0" w:color="auto"/>
        <w:left w:val="none" w:sz="0" w:space="0" w:color="auto"/>
        <w:bottom w:val="none" w:sz="0" w:space="0" w:color="auto"/>
        <w:right w:val="none" w:sz="0" w:space="0" w:color="auto"/>
      </w:divBdr>
    </w:div>
    <w:div w:id="1338920160">
      <w:bodyDiv w:val="1"/>
      <w:marLeft w:val="0"/>
      <w:marRight w:val="0"/>
      <w:marTop w:val="0"/>
      <w:marBottom w:val="0"/>
      <w:divBdr>
        <w:top w:val="none" w:sz="0" w:space="0" w:color="auto"/>
        <w:left w:val="none" w:sz="0" w:space="0" w:color="auto"/>
        <w:bottom w:val="none" w:sz="0" w:space="0" w:color="auto"/>
        <w:right w:val="none" w:sz="0" w:space="0" w:color="auto"/>
      </w:divBdr>
    </w:div>
    <w:div w:id="1343976755">
      <w:bodyDiv w:val="1"/>
      <w:marLeft w:val="0"/>
      <w:marRight w:val="0"/>
      <w:marTop w:val="0"/>
      <w:marBottom w:val="0"/>
      <w:divBdr>
        <w:top w:val="none" w:sz="0" w:space="0" w:color="auto"/>
        <w:left w:val="none" w:sz="0" w:space="0" w:color="auto"/>
        <w:bottom w:val="none" w:sz="0" w:space="0" w:color="auto"/>
        <w:right w:val="none" w:sz="0" w:space="0" w:color="auto"/>
      </w:divBdr>
    </w:div>
    <w:div w:id="1347975006">
      <w:bodyDiv w:val="1"/>
      <w:marLeft w:val="0"/>
      <w:marRight w:val="0"/>
      <w:marTop w:val="0"/>
      <w:marBottom w:val="0"/>
      <w:divBdr>
        <w:top w:val="none" w:sz="0" w:space="0" w:color="auto"/>
        <w:left w:val="none" w:sz="0" w:space="0" w:color="auto"/>
        <w:bottom w:val="none" w:sz="0" w:space="0" w:color="auto"/>
        <w:right w:val="none" w:sz="0" w:space="0" w:color="auto"/>
      </w:divBdr>
    </w:div>
    <w:div w:id="1354068113">
      <w:bodyDiv w:val="1"/>
      <w:marLeft w:val="0"/>
      <w:marRight w:val="0"/>
      <w:marTop w:val="0"/>
      <w:marBottom w:val="0"/>
      <w:divBdr>
        <w:top w:val="none" w:sz="0" w:space="0" w:color="auto"/>
        <w:left w:val="none" w:sz="0" w:space="0" w:color="auto"/>
        <w:bottom w:val="none" w:sz="0" w:space="0" w:color="auto"/>
        <w:right w:val="none" w:sz="0" w:space="0" w:color="auto"/>
      </w:divBdr>
    </w:div>
    <w:div w:id="1354572821">
      <w:bodyDiv w:val="1"/>
      <w:marLeft w:val="0"/>
      <w:marRight w:val="0"/>
      <w:marTop w:val="0"/>
      <w:marBottom w:val="0"/>
      <w:divBdr>
        <w:top w:val="none" w:sz="0" w:space="0" w:color="auto"/>
        <w:left w:val="none" w:sz="0" w:space="0" w:color="auto"/>
        <w:bottom w:val="none" w:sz="0" w:space="0" w:color="auto"/>
        <w:right w:val="none" w:sz="0" w:space="0" w:color="auto"/>
      </w:divBdr>
    </w:div>
    <w:div w:id="1355617387">
      <w:bodyDiv w:val="1"/>
      <w:marLeft w:val="0"/>
      <w:marRight w:val="0"/>
      <w:marTop w:val="0"/>
      <w:marBottom w:val="0"/>
      <w:divBdr>
        <w:top w:val="none" w:sz="0" w:space="0" w:color="auto"/>
        <w:left w:val="none" w:sz="0" w:space="0" w:color="auto"/>
        <w:bottom w:val="none" w:sz="0" w:space="0" w:color="auto"/>
        <w:right w:val="none" w:sz="0" w:space="0" w:color="auto"/>
      </w:divBdr>
    </w:div>
    <w:div w:id="1360424638">
      <w:bodyDiv w:val="1"/>
      <w:marLeft w:val="0"/>
      <w:marRight w:val="0"/>
      <w:marTop w:val="0"/>
      <w:marBottom w:val="0"/>
      <w:divBdr>
        <w:top w:val="none" w:sz="0" w:space="0" w:color="auto"/>
        <w:left w:val="none" w:sz="0" w:space="0" w:color="auto"/>
        <w:bottom w:val="none" w:sz="0" w:space="0" w:color="auto"/>
        <w:right w:val="none" w:sz="0" w:space="0" w:color="auto"/>
      </w:divBdr>
    </w:div>
    <w:div w:id="1362393159">
      <w:bodyDiv w:val="1"/>
      <w:marLeft w:val="0"/>
      <w:marRight w:val="0"/>
      <w:marTop w:val="0"/>
      <w:marBottom w:val="0"/>
      <w:divBdr>
        <w:top w:val="none" w:sz="0" w:space="0" w:color="auto"/>
        <w:left w:val="none" w:sz="0" w:space="0" w:color="auto"/>
        <w:bottom w:val="none" w:sz="0" w:space="0" w:color="auto"/>
        <w:right w:val="none" w:sz="0" w:space="0" w:color="auto"/>
      </w:divBdr>
    </w:div>
    <w:div w:id="1365712603">
      <w:bodyDiv w:val="1"/>
      <w:marLeft w:val="0"/>
      <w:marRight w:val="0"/>
      <w:marTop w:val="0"/>
      <w:marBottom w:val="0"/>
      <w:divBdr>
        <w:top w:val="none" w:sz="0" w:space="0" w:color="auto"/>
        <w:left w:val="none" w:sz="0" w:space="0" w:color="auto"/>
        <w:bottom w:val="none" w:sz="0" w:space="0" w:color="auto"/>
        <w:right w:val="none" w:sz="0" w:space="0" w:color="auto"/>
      </w:divBdr>
    </w:div>
    <w:div w:id="1372611855">
      <w:bodyDiv w:val="1"/>
      <w:marLeft w:val="0"/>
      <w:marRight w:val="0"/>
      <w:marTop w:val="0"/>
      <w:marBottom w:val="0"/>
      <w:divBdr>
        <w:top w:val="none" w:sz="0" w:space="0" w:color="auto"/>
        <w:left w:val="none" w:sz="0" w:space="0" w:color="auto"/>
        <w:bottom w:val="none" w:sz="0" w:space="0" w:color="auto"/>
        <w:right w:val="none" w:sz="0" w:space="0" w:color="auto"/>
      </w:divBdr>
    </w:div>
    <w:div w:id="1372804100">
      <w:bodyDiv w:val="1"/>
      <w:marLeft w:val="0"/>
      <w:marRight w:val="0"/>
      <w:marTop w:val="0"/>
      <w:marBottom w:val="0"/>
      <w:divBdr>
        <w:top w:val="none" w:sz="0" w:space="0" w:color="auto"/>
        <w:left w:val="none" w:sz="0" w:space="0" w:color="auto"/>
        <w:bottom w:val="none" w:sz="0" w:space="0" w:color="auto"/>
        <w:right w:val="none" w:sz="0" w:space="0" w:color="auto"/>
      </w:divBdr>
    </w:div>
    <w:div w:id="1387871985">
      <w:bodyDiv w:val="1"/>
      <w:marLeft w:val="0"/>
      <w:marRight w:val="0"/>
      <w:marTop w:val="0"/>
      <w:marBottom w:val="0"/>
      <w:divBdr>
        <w:top w:val="none" w:sz="0" w:space="0" w:color="auto"/>
        <w:left w:val="none" w:sz="0" w:space="0" w:color="auto"/>
        <w:bottom w:val="none" w:sz="0" w:space="0" w:color="auto"/>
        <w:right w:val="none" w:sz="0" w:space="0" w:color="auto"/>
      </w:divBdr>
    </w:div>
    <w:div w:id="1392344353">
      <w:bodyDiv w:val="1"/>
      <w:marLeft w:val="0"/>
      <w:marRight w:val="0"/>
      <w:marTop w:val="0"/>
      <w:marBottom w:val="0"/>
      <w:divBdr>
        <w:top w:val="none" w:sz="0" w:space="0" w:color="auto"/>
        <w:left w:val="none" w:sz="0" w:space="0" w:color="auto"/>
        <w:bottom w:val="none" w:sz="0" w:space="0" w:color="auto"/>
        <w:right w:val="none" w:sz="0" w:space="0" w:color="auto"/>
      </w:divBdr>
    </w:div>
    <w:div w:id="1401171017">
      <w:bodyDiv w:val="1"/>
      <w:marLeft w:val="0"/>
      <w:marRight w:val="0"/>
      <w:marTop w:val="0"/>
      <w:marBottom w:val="0"/>
      <w:divBdr>
        <w:top w:val="none" w:sz="0" w:space="0" w:color="auto"/>
        <w:left w:val="none" w:sz="0" w:space="0" w:color="auto"/>
        <w:bottom w:val="none" w:sz="0" w:space="0" w:color="auto"/>
        <w:right w:val="none" w:sz="0" w:space="0" w:color="auto"/>
      </w:divBdr>
    </w:div>
    <w:div w:id="1407923072">
      <w:bodyDiv w:val="1"/>
      <w:marLeft w:val="0"/>
      <w:marRight w:val="0"/>
      <w:marTop w:val="0"/>
      <w:marBottom w:val="0"/>
      <w:divBdr>
        <w:top w:val="none" w:sz="0" w:space="0" w:color="auto"/>
        <w:left w:val="none" w:sz="0" w:space="0" w:color="auto"/>
        <w:bottom w:val="none" w:sz="0" w:space="0" w:color="auto"/>
        <w:right w:val="none" w:sz="0" w:space="0" w:color="auto"/>
      </w:divBdr>
    </w:div>
    <w:div w:id="1415204955">
      <w:bodyDiv w:val="1"/>
      <w:marLeft w:val="0"/>
      <w:marRight w:val="0"/>
      <w:marTop w:val="0"/>
      <w:marBottom w:val="0"/>
      <w:divBdr>
        <w:top w:val="none" w:sz="0" w:space="0" w:color="auto"/>
        <w:left w:val="none" w:sz="0" w:space="0" w:color="auto"/>
        <w:bottom w:val="none" w:sz="0" w:space="0" w:color="auto"/>
        <w:right w:val="none" w:sz="0" w:space="0" w:color="auto"/>
      </w:divBdr>
    </w:div>
    <w:div w:id="1415978997">
      <w:bodyDiv w:val="1"/>
      <w:marLeft w:val="0"/>
      <w:marRight w:val="0"/>
      <w:marTop w:val="0"/>
      <w:marBottom w:val="0"/>
      <w:divBdr>
        <w:top w:val="none" w:sz="0" w:space="0" w:color="auto"/>
        <w:left w:val="none" w:sz="0" w:space="0" w:color="auto"/>
        <w:bottom w:val="none" w:sz="0" w:space="0" w:color="auto"/>
        <w:right w:val="none" w:sz="0" w:space="0" w:color="auto"/>
      </w:divBdr>
    </w:div>
    <w:div w:id="1427726913">
      <w:bodyDiv w:val="1"/>
      <w:marLeft w:val="0"/>
      <w:marRight w:val="0"/>
      <w:marTop w:val="0"/>
      <w:marBottom w:val="0"/>
      <w:divBdr>
        <w:top w:val="none" w:sz="0" w:space="0" w:color="auto"/>
        <w:left w:val="none" w:sz="0" w:space="0" w:color="auto"/>
        <w:bottom w:val="none" w:sz="0" w:space="0" w:color="auto"/>
        <w:right w:val="none" w:sz="0" w:space="0" w:color="auto"/>
      </w:divBdr>
    </w:div>
    <w:div w:id="1438866387">
      <w:bodyDiv w:val="1"/>
      <w:marLeft w:val="0"/>
      <w:marRight w:val="0"/>
      <w:marTop w:val="0"/>
      <w:marBottom w:val="0"/>
      <w:divBdr>
        <w:top w:val="none" w:sz="0" w:space="0" w:color="auto"/>
        <w:left w:val="none" w:sz="0" w:space="0" w:color="auto"/>
        <w:bottom w:val="none" w:sz="0" w:space="0" w:color="auto"/>
        <w:right w:val="none" w:sz="0" w:space="0" w:color="auto"/>
      </w:divBdr>
    </w:div>
    <w:div w:id="1443307352">
      <w:bodyDiv w:val="1"/>
      <w:marLeft w:val="0"/>
      <w:marRight w:val="0"/>
      <w:marTop w:val="0"/>
      <w:marBottom w:val="0"/>
      <w:divBdr>
        <w:top w:val="none" w:sz="0" w:space="0" w:color="auto"/>
        <w:left w:val="none" w:sz="0" w:space="0" w:color="auto"/>
        <w:bottom w:val="none" w:sz="0" w:space="0" w:color="auto"/>
        <w:right w:val="none" w:sz="0" w:space="0" w:color="auto"/>
      </w:divBdr>
    </w:div>
    <w:div w:id="1457984547">
      <w:bodyDiv w:val="1"/>
      <w:marLeft w:val="0"/>
      <w:marRight w:val="0"/>
      <w:marTop w:val="0"/>
      <w:marBottom w:val="0"/>
      <w:divBdr>
        <w:top w:val="none" w:sz="0" w:space="0" w:color="auto"/>
        <w:left w:val="none" w:sz="0" w:space="0" w:color="auto"/>
        <w:bottom w:val="none" w:sz="0" w:space="0" w:color="auto"/>
        <w:right w:val="none" w:sz="0" w:space="0" w:color="auto"/>
      </w:divBdr>
    </w:div>
    <w:div w:id="1460756545">
      <w:bodyDiv w:val="1"/>
      <w:marLeft w:val="0"/>
      <w:marRight w:val="0"/>
      <w:marTop w:val="0"/>
      <w:marBottom w:val="0"/>
      <w:divBdr>
        <w:top w:val="none" w:sz="0" w:space="0" w:color="auto"/>
        <w:left w:val="none" w:sz="0" w:space="0" w:color="auto"/>
        <w:bottom w:val="none" w:sz="0" w:space="0" w:color="auto"/>
        <w:right w:val="none" w:sz="0" w:space="0" w:color="auto"/>
      </w:divBdr>
    </w:div>
    <w:div w:id="1461072990">
      <w:bodyDiv w:val="1"/>
      <w:marLeft w:val="0"/>
      <w:marRight w:val="0"/>
      <w:marTop w:val="0"/>
      <w:marBottom w:val="0"/>
      <w:divBdr>
        <w:top w:val="none" w:sz="0" w:space="0" w:color="auto"/>
        <w:left w:val="none" w:sz="0" w:space="0" w:color="auto"/>
        <w:bottom w:val="none" w:sz="0" w:space="0" w:color="auto"/>
        <w:right w:val="none" w:sz="0" w:space="0" w:color="auto"/>
      </w:divBdr>
    </w:div>
    <w:div w:id="1491022663">
      <w:bodyDiv w:val="1"/>
      <w:marLeft w:val="0"/>
      <w:marRight w:val="0"/>
      <w:marTop w:val="0"/>
      <w:marBottom w:val="0"/>
      <w:divBdr>
        <w:top w:val="none" w:sz="0" w:space="0" w:color="auto"/>
        <w:left w:val="none" w:sz="0" w:space="0" w:color="auto"/>
        <w:bottom w:val="none" w:sz="0" w:space="0" w:color="auto"/>
        <w:right w:val="none" w:sz="0" w:space="0" w:color="auto"/>
      </w:divBdr>
    </w:div>
    <w:div w:id="1496410254">
      <w:bodyDiv w:val="1"/>
      <w:marLeft w:val="0"/>
      <w:marRight w:val="0"/>
      <w:marTop w:val="0"/>
      <w:marBottom w:val="0"/>
      <w:divBdr>
        <w:top w:val="none" w:sz="0" w:space="0" w:color="auto"/>
        <w:left w:val="none" w:sz="0" w:space="0" w:color="auto"/>
        <w:bottom w:val="none" w:sz="0" w:space="0" w:color="auto"/>
        <w:right w:val="none" w:sz="0" w:space="0" w:color="auto"/>
      </w:divBdr>
    </w:div>
    <w:div w:id="1496843989">
      <w:bodyDiv w:val="1"/>
      <w:marLeft w:val="0"/>
      <w:marRight w:val="0"/>
      <w:marTop w:val="0"/>
      <w:marBottom w:val="0"/>
      <w:divBdr>
        <w:top w:val="none" w:sz="0" w:space="0" w:color="auto"/>
        <w:left w:val="none" w:sz="0" w:space="0" w:color="auto"/>
        <w:bottom w:val="none" w:sz="0" w:space="0" w:color="auto"/>
        <w:right w:val="none" w:sz="0" w:space="0" w:color="auto"/>
      </w:divBdr>
    </w:div>
    <w:div w:id="1497040248">
      <w:bodyDiv w:val="1"/>
      <w:marLeft w:val="0"/>
      <w:marRight w:val="0"/>
      <w:marTop w:val="0"/>
      <w:marBottom w:val="0"/>
      <w:divBdr>
        <w:top w:val="none" w:sz="0" w:space="0" w:color="auto"/>
        <w:left w:val="none" w:sz="0" w:space="0" w:color="auto"/>
        <w:bottom w:val="none" w:sz="0" w:space="0" w:color="auto"/>
        <w:right w:val="none" w:sz="0" w:space="0" w:color="auto"/>
      </w:divBdr>
    </w:div>
    <w:div w:id="1501576767">
      <w:bodyDiv w:val="1"/>
      <w:marLeft w:val="0"/>
      <w:marRight w:val="0"/>
      <w:marTop w:val="0"/>
      <w:marBottom w:val="0"/>
      <w:divBdr>
        <w:top w:val="none" w:sz="0" w:space="0" w:color="auto"/>
        <w:left w:val="none" w:sz="0" w:space="0" w:color="auto"/>
        <w:bottom w:val="none" w:sz="0" w:space="0" w:color="auto"/>
        <w:right w:val="none" w:sz="0" w:space="0" w:color="auto"/>
      </w:divBdr>
    </w:div>
    <w:div w:id="1509252169">
      <w:bodyDiv w:val="1"/>
      <w:marLeft w:val="0"/>
      <w:marRight w:val="0"/>
      <w:marTop w:val="0"/>
      <w:marBottom w:val="0"/>
      <w:divBdr>
        <w:top w:val="none" w:sz="0" w:space="0" w:color="auto"/>
        <w:left w:val="none" w:sz="0" w:space="0" w:color="auto"/>
        <w:bottom w:val="none" w:sz="0" w:space="0" w:color="auto"/>
        <w:right w:val="none" w:sz="0" w:space="0" w:color="auto"/>
      </w:divBdr>
    </w:div>
    <w:div w:id="1523786529">
      <w:bodyDiv w:val="1"/>
      <w:marLeft w:val="0"/>
      <w:marRight w:val="0"/>
      <w:marTop w:val="0"/>
      <w:marBottom w:val="0"/>
      <w:divBdr>
        <w:top w:val="none" w:sz="0" w:space="0" w:color="auto"/>
        <w:left w:val="none" w:sz="0" w:space="0" w:color="auto"/>
        <w:bottom w:val="none" w:sz="0" w:space="0" w:color="auto"/>
        <w:right w:val="none" w:sz="0" w:space="0" w:color="auto"/>
      </w:divBdr>
    </w:div>
    <w:div w:id="1525441428">
      <w:bodyDiv w:val="1"/>
      <w:marLeft w:val="0"/>
      <w:marRight w:val="0"/>
      <w:marTop w:val="0"/>
      <w:marBottom w:val="0"/>
      <w:divBdr>
        <w:top w:val="none" w:sz="0" w:space="0" w:color="auto"/>
        <w:left w:val="none" w:sz="0" w:space="0" w:color="auto"/>
        <w:bottom w:val="none" w:sz="0" w:space="0" w:color="auto"/>
        <w:right w:val="none" w:sz="0" w:space="0" w:color="auto"/>
      </w:divBdr>
    </w:div>
    <w:div w:id="1525749800">
      <w:bodyDiv w:val="1"/>
      <w:marLeft w:val="0"/>
      <w:marRight w:val="0"/>
      <w:marTop w:val="0"/>
      <w:marBottom w:val="0"/>
      <w:divBdr>
        <w:top w:val="none" w:sz="0" w:space="0" w:color="auto"/>
        <w:left w:val="none" w:sz="0" w:space="0" w:color="auto"/>
        <w:bottom w:val="none" w:sz="0" w:space="0" w:color="auto"/>
        <w:right w:val="none" w:sz="0" w:space="0" w:color="auto"/>
      </w:divBdr>
    </w:div>
    <w:div w:id="1531262423">
      <w:bodyDiv w:val="1"/>
      <w:marLeft w:val="0"/>
      <w:marRight w:val="0"/>
      <w:marTop w:val="0"/>
      <w:marBottom w:val="0"/>
      <w:divBdr>
        <w:top w:val="none" w:sz="0" w:space="0" w:color="auto"/>
        <w:left w:val="none" w:sz="0" w:space="0" w:color="auto"/>
        <w:bottom w:val="none" w:sz="0" w:space="0" w:color="auto"/>
        <w:right w:val="none" w:sz="0" w:space="0" w:color="auto"/>
      </w:divBdr>
    </w:div>
    <w:div w:id="1534802166">
      <w:bodyDiv w:val="1"/>
      <w:marLeft w:val="0"/>
      <w:marRight w:val="0"/>
      <w:marTop w:val="0"/>
      <w:marBottom w:val="0"/>
      <w:divBdr>
        <w:top w:val="none" w:sz="0" w:space="0" w:color="auto"/>
        <w:left w:val="none" w:sz="0" w:space="0" w:color="auto"/>
        <w:bottom w:val="none" w:sz="0" w:space="0" w:color="auto"/>
        <w:right w:val="none" w:sz="0" w:space="0" w:color="auto"/>
      </w:divBdr>
    </w:div>
    <w:div w:id="1536237281">
      <w:bodyDiv w:val="1"/>
      <w:marLeft w:val="0"/>
      <w:marRight w:val="0"/>
      <w:marTop w:val="0"/>
      <w:marBottom w:val="0"/>
      <w:divBdr>
        <w:top w:val="none" w:sz="0" w:space="0" w:color="auto"/>
        <w:left w:val="none" w:sz="0" w:space="0" w:color="auto"/>
        <w:bottom w:val="none" w:sz="0" w:space="0" w:color="auto"/>
        <w:right w:val="none" w:sz="0" w:space="0" w:color="auto"/>
      </w:divBdr>
    </w:div>
    <w:div w:id="1540314878">
      <w:bodyDiv w:val="1"/>
      <w:marLeft w:val="0"/>
      <w:marRight w:val="0"/>
      <w:marTop w:val="0"/>
      <w:marBottom w:val="0"/>
      <w:divBdr>
        <w:top w:val="none" w:sz="0" w:space="0" w:color="auto"/>
        <w:left w:val="none" w:sz="0" w:space="0" w:color="auto"/>
        <w:bottom w:val="none" w:sz="0" w:space="0" w:color="auto"/>
        <w:right w:val="none" w:sz="0" w:space="0" w:color="auto"/>
      </w:divBdr>
    </w:div>
    <w:div w:id="1545024921">
      <w:bodyDiv w:val="1"/>
      <w:marLeft w:val="0"/>
      <w:marRight w:val="0"/>
      <w:marTop w:val="0"/>
      <w:marBottom w:val="0"/>
      <w:divBdr>
        <w:top w:val="none" w:sz="0" w:space="0" w:color="auto"/>
        <w:left w:val="none" w:sz="0" w:space="0" w:color="auto"/>
        <w:bottom w:val="none" w:sz="0" w:space="0" w:color="auto"/>
        <w:right w:val="none" w:sz="0" w:space="0" w:color="auto"/>
      </w:divBdr>
    </w:div>
    <w:div w:id="1547570259">
      <w:bodyDiv w:val="1"/>
      <w:marLeft w:val="0"/>
      <w:marRight w:val="0"/>
      <w:marTop w:val="0"/>
      <w:marBottom w:val="0"/>
      <w:divBdr>
        <w:top w:val="none" w:sz="0" w:space="0" w:color="auto"/>
        <w:left w:val="none" w:sz="0" w:space="0" w:color="auto"/>
        <w:bottom w:val="none" w:sz="0" w:space="0" w:color="auto"/>
        <w:right w:val="none" w:sz="0" w:space="0" w:color="auto"/>
      </w:divBdr>
    </w:div>
    <w:div w:id="1571235297">
      <w:bodyDiv w:val="1"/>
      <w:marLeft w:val="0"/>
      <w:marRight w:val="0"/>
      <w:marTop w:val="0"/>
      <w:marBottom w:val="0"/>
      <w:divBdr>
        <w:top w:val="none" w:sz="0" w:space="0" w:color="auto"/>
        <w:left w:val="none" w:sz="0" w:space="0" w:color="auto"/>
        <w:bottom w:val="none" w:sz="0" w:space="0" w:color="auto"/>
        <w:right w:val="none" w:sz="0" w:space="0" w:color="auto"/>
      </w:divBdr>
    </w:div>
    <w:div w:id="1575429232">
      <w:bodyDiv w:val="1"/>
      <w:marLeft w:val="0"/>
      <w:marRight w:val="0"/>
      <w:marTop w:val="0"/>
      <w:marBottom w:val="0"/>
      <w:divBdr>
        <w:top w:val="none" w:sz="0" w:space="0" w:color="auto"/>
        <w:left w:val="none" w:sz="0" w:space="0" w:color="auto"/>
        <w:bottom w:val="none" w:sz="0" w:space="0" w:color="auto"/>
        <w:right w:val="none" w:sz="0" w:space="0" w:color="auto"/>
      </w:divBdr>
    </w:div>
    <w:div w:id="1579514876">
      <w:bodyDiv w:val="1"/>
      <w:marLeft w:val="0"/>
      <w:marRight w:val="0"/>
      <w:marTop w:val="0"/>
      <w:marBottom w:val="0"/>
      <w:divBdr>
        <w:top w:val="none" w:sz="0" w:space="0" w:color="auto"/>
        <w:left w:val="none" w:sz="0" w:space="0" w:color="auto"/>
        <w:bottom w:val="none" w:sz="0" w:space="0" w:color="auto"/>
        <w:right w:val="none" w:sz="0" w:space="0" w:color="auto"/>
      </w:divBdr>
    </w:div>
    <w:div w:id="1592733933">
      <w:bodyDiv w:val="1"/>
      <w:marLeft w:val="0"/>
      <w:marRight w:val="0"/>
      <w:marTop w:val="0"/>
      <w:marBottom w:val="0"/>
      <w:divBdr>
        <w:top w:val="none" w:sz="0" w:space="0" w:color="auto"/>
        <w:left w:val="none" w:sz="0" w:space="0" w:color="auto"/>
        <w:bottom w:val="none" w:sz="0" w:space="0" w:color="auto"/>
        <w:right w:val="none" w:sz="0" w:space="0" w:color="auto"/>
      </w:divBdr>
    </w:div>
    <w:div w:id="1597978872">
      <w:bodyDiv w:val="1"/>
      <w:marLeft w:val="0"/>
      <w:marRight w:val="0"/>
      <w:marTop w:val="0"/>
      <w:marBottom w:val="0"/>
      <w:divBdr>
        <w:top w:val="none" w:sz="0" w:space="0" w:color="auto"/>
        <w:left w:val="none" w:sz="0" w:space="0" w:color="auto"/>
        <w:bottom w:val="none" w:sz="0" w:space="0" w:color="auto"/>
        <w:right w:val="none" w:sz="0" w:space="0" w:color="auto"/>
      </w:divBdr>
    </w:div>
    <w:div w:id="1600061964">
      <w:bodyDiv w:val="1"/>
      <w:marLeft w:val="0"/>
      <w:marRight w:val="0"/>
      <w:marTop w:val="0"/>
      <w:marBottom w:val="0"/>
      <w:divBdr>
        <w:top w:val="none" w:sz="0" w:space="0" w:color="auto"/>
        <w:left w:val="none" w:sz="0" w:space="0" w:color="auto"/>
        <w:bottom w:val="none" w:sz="0" w:space="0" w:color="auto"/>
        <w:right w:val="none" w:sz="0" w:space="0" w:color="auto"/>
      </w:divBdr>
    </w:div>
    <w:div w:id="1601522147">
      <w:bodyDiv w:val="1"/>
      <w:marLeft w:val="0"/>
      <w:marRight w:val="0"/>
      <w:marTop w:val="0"/>
      <w:marBottom w:val="0"/>
      <w:divBdr>
        <w:top w:val="none" w:sz="0" w:space="0" w:color="auto"/>
        <w:left w:val="none" w:sz="0" w:space="0" w:color="auto"/>
        <w:bottom w:val="none" w:sz="0" w:space="0" w:color="auto"/>
        <w:right w:val="none" w:sz="0" w:space="0" w:color="auto"/>
      </w:divBdr>
    </w:div>
    <w:div w:id="1607614205">
      <w:bodyDiv w:val="1"/>
      <w:marLeft w:val="0"/>
      <w:marRight w:val="0"/>
      <w:marTop w:val="0"/>
      <w:marBottom w:val="0"/>
      <w:divBdr>
        <w:top w:val="none" w:sz="0" w:space="0" w:color="auto"/>
        <w:left w:val="none" w:sz="0" w:space="0" w:color="auto"/>
        <w:bottom w:val="none" w:sz="0" w:space="0" w:color="auto"/>
        <w:right w:val="none" w:sz="0" w:space="0" w:color="auto"/>
      </w:divBdr>
    </w:div>
    <w:div w:id="1608384899">
      <w:bodyDiv w:val="1"/>
      <w:marLeft w:val="0"/>
      <w:marRight w:val="0"/>
      <w:marTop w:val="0"/>
      <w:marBottom w:val="0"/>
      <w:divBdr>
        <w:top w:val="none" w:sz="0" w:space="0" w:color="auto"/>
        <w:left w:val="none" w:sz="0" w:space="0" w:color="auto"/>
        <w:bottom w:val="none" w:sz="0" w:space="0" w:color="auto"/>
        <w:right w:val="none" w:sz="0" w:space="0" w:color="auto"/>
      </w:divBdr>
    </w:div>
    <w:div w:id="1635477870">
      <w:bodyDiv w:val="1"/>
      <w:marLeft w:val="0"/>
      <w:marRight w:val="0"/>
      <w:marTop w:val="0"/>
      <w:marBottom w:val="0"/>
      <w:divBdr>
        <w:top w:val="none" w:sz="0" w:space="0" w:color="auto"/>
        <w:left w:val="none" w:sz="0" w:space="0" w:color="auto"/>
        <w:bottom w:val="none" w:sz="0" w:space="0" w:color="auto"/>
        <w:right w:val="none" w:sz="0" w:space="0" w:color="auto"/>
      </w:divBdr>
    </w:div>
    <w:div w:id="1639413324">
      <w:bodyDiv w:val="1"/>
      <w:marLeft w:val="0"/>
      <w:marRight w:val="0"/>
      <w:marTop w:val="0"/>
      <w:marBottom w:val="0"/>
      <w:divBdr>
        <w:top w:val="none" w:sz="0" w:space="0" w:color="auto"/>
        <w:left w:val="none" w:sz="0" w:space="0" w:color="auto"/>
        <w:bottom w:val="none" w:sz="0" w:space="0" w:color="auto"/>
        <w:right w:val="none" w:sz="0" w:space="0" w:color="auto"/>
      </w:divBdr>
    </w:div>
    <w:div w:id="1669599403">
      <w:bodyDiv w:val="1"/>
      <w:marLeft w:val="0"/>
      <w:marRight w:val="0"/>
      <w:marTop w:val="0"/>
      <w:marBottom w:val="0"/>
      <w:divBdr>
        <w:top w:val="none" w:sz="0" w:space="0" w:color="auto"/>
        <w:left w:val="none" w:sz="0" w:space="0" w:color="auto"/>
        <w:bottom w:val="none" w:sz="0" w:space="0" w:color="auto"/>
        <w:right w:val="none" w:sz="0" w:space="0" w:color="auto"/>
      </w:divBdr>
    </w:div>
    <w:div w:id="1675574068">
      <w:bodyDiv w:val="1"/>
      <w:marLeft w:val="0"/>
      <w:marRight w:val="0"/>
      <w:marTop w:val="0"/>
      <w:marBottom w:val="0"/>
      <w:divBdr>
        <w:top w:val="none" w:sz="0" w:space="0" w:color="auto"/>
        <w:left w:val="none" w:sz="0" w:space="0" w:color="auto"/>
        <w:bottom w:val="none" w:sz="0" w:space="0" w:color="auto"/>
        <w:right w:val="none" w:sz="0" w:space="0" w:color="auto"/>
      </w:divBdr>
    </w:div>
    <w:div w:id="1679775651">
      <w:bodyDiv w:val="1"/>
      <w:marLeft w:val="0"/>
      <w:marRight w:val="0"/>
      <w:marTop w:val="0"/>
      <w:marBottom w:val="0"/>
      <w:divBdr>
        <w:top w:val="none" w:sz="0" w:space="0" w:color="auto"/>
        <w:left w:val="none" w:sz="0" w:space="0" w:color="auto"/>
        <w:bottom w:val="none" w:sz="0" w:space="0" w:color="auto"/>
        <w:right w:val="none" w:sz="0" w:space="0" w:color="auto"/>
      </w:divBdr>
    </w:div>
    <w:div w:id="1683051357">
      <w:bodyDiv w:val="1"/>
      <w:marLeft w:val="0"/>
      <w:marRight w:val="0"/>
      <w:marTop w:val="0"/>
      <w:marBottom w:val="0"/>
      <w:divBdr>
        <w:top w:val="none" w:sz="0" w:space="0" w:color="auto"/>
        <w:left w:val="none" w:sz="0" w:space="0" w:color="auto"/>
        <w:bottom w:val="none" w:sz="0" w:space="0" w:color="auto"/>
        <w:right w:val="none" w:sz="0" w:space="0" w:color="auto"/>
      </w:divBdr>
    </w:div>
    <w:div w:id="1689988074">
      <w:bodyDiv w:val="1"/>
      <w:marLeft w:val="0"/>
      <w:marRight w:val="0"/>
      <w:marTop w:val="0"/>
      <w:marBottom w:val="0"/>
      <w:divBdr>
        <w:top w:val="none" w:sz="0" w:space="0" w:color="auto"/>
        <w:left w:val="none" w:sz="0" w:space="0" w:color="auto"/>
        <w:bottom w:val="none" w:sz="0" w:space="0" w:color="auto"/>
        <w:right w:val="none" w:sz="0" w:space="0" w:color="auto"/>
      </w:divBdr>
    </w:div>
    <w:div w:id="1694989499">
      <w:bodyDiv w:val="1"/>
      <w:marLeft w:val="0"/>
      <w:marRight w:val="0"/>
      <w:marTop w:val="0"/>
      <w:marBottom w:val="0"/>
      <w:divBdr>
        <w:top w:val="none" w:sz="0" w:space="0" w:color="auto"/>
        <w:left w:val="none" w:sz="0" w:space="0" w:color="auto"/>
        <w:bottom w:val="none" w:sz="0" w:space="0" w:color="auto"/>
        <w:right w:val="none" w:sz="0" w:space="0" w:color="auto"/>
      </w:divBdr>
    </w:div>
    <w:div w:id="1697534730">
      <w:bodyDiv w:val="1"/>
      <w:marLeft w:val="0"/>
      <w:marRight w:val="0"/>
      <w:marTop w:val="0"/>
      <w:marBottom w:val="0"/>
      <w:divBdr>
        <w:top w:val="none" w:sz="0" w:space="0" w:color="auto"/>
        <w:left w:val="none" w:sz="0" w:space="0" w:color="auto"/>
        <w:bottom w:val="none" w:sz="0" w:space="0" w:color="auto"/>
        <w:right w:val="none" w:sz="0" w:space="0" w:color="auto"/>
      </w:divBdr>
    </w:div>
    <w:div w:id="1698509553">
      <w:bodyDiv w:val="1"/>
      <w:marLeft w:val="0"/>
      <w:marRight w:val="0"/>
      <w:marTop w:val="0"/>
      <w:marBottom w:val="0"/>
      <w:divBdr>
        <w:top w:val="none" w:sz="0" w:space="0" w:color="auto"/>
        <w:left w:val="none" w:sz="0" w:space="0" w:color="auto"/>
        <w:bottom w:val="none" w:sz="0" w:space="0" w:color="auto"/>
        <w:right w:val="none" w:sz="0" w:space="0" w:color="auto"/>
      </w:divBdr>
    </w:div>
    <w:div w:id="1700351009">
      <w:bodyDiv w:val="1"/>
      <w:marLeft w:val="0"/>
      <w:marRight w:val="0"/>
      <w:marTop w:val="0"/>
      <w:marBottom w:val="0"/>
      <w:divBdr>
        <w:top w:val="none" w:sz="0" w:space="0" w:color="auto"/>
        <w:left w:val="none" w:sz="0" w:space="0" w:color="auto"/>
        <w:bottom w:val="none" w:sz="0" w:space="0" w:color="auto"/>
        <w:right w:val="none" w:sz="0" w:space="0" w:color="auto"/>
      </w:divBdr>
    </w:div>
    <w:div w:id="1704480102">
      <w:bodyDiv w:val="1"/>
      <w:marLeft w:val="0"/>
      <w:marRight w:val="0"/>
      <w:marTop w:val="0"/>
      <w:marBottom w:val="0"/>
      <w:divBdr>
        <w:top w:val="none" w:sz="0" w:space="0" w:color="auto"/>
        <w:left w:val="none" w:sz="0" w:space="0" w:color="auto"/>
        <w:bottom w:val="none" w:sz="0" w:space="0" w:color="auto"/>
        <w:right w:val="none" w:sz="0" w:space="0" w:color="auto"/>
      </w:divBdr>
    </w:div>
    <w:div w:id="1704676110">
      <w:bodyDiv w:val="1"/>
      <w:marLeft w:val="0"/>
      <w:marRight w:val="0"/>
      <w:marTop w:val="0"/>
      <w:marBottom w:val="0"/>
      <w:divBdr>
        <w:top w:val="none" w:sz="0" w:space="0" w:color="auto"/>
        <w:left w:val="none" w:sz="0" w:space="0" w:color="auto"/>
        <w:bottom w:val="none" w:sz="0" w:space="0" w:color="auto"/>
        <w:right w:val="none" w:sz="0" w:space="0" w:color="auto"/>
      </w:divBdr>
    </w:div>
    <w:div w:id="1708263132">
      <w:bodyDiv w:val="1"/>
      <w:marLeft w:val="0"/>
      <w:marRight w:val="0"/>
      <w:marTop w:val="0"/>
      <w:marBottom w:val="0"/>
      <w:divBdr>
        <w:top w:val="none" w:sz="0" w:space="0" w:color="auto"/>
        <w:left w:val="none" w:sz="0" w:space="0" w:color="auto"/>
        <w:bottom w:val="none" w:sz="0" w:space="0" w:color="auto"/>
        <w:right w:val="none" w:sz="0" w:space="0" w:color="auto"/>
      </w:divBdr>
    </w:div>
    <w:div w:id="1721399251">
      <w:bodyDiv w:val="1"/>
      <w:marLeft w:val="0"/>
      <w:marRight w:val="0"/>
      <w:marTop w:val="0"/>
      <w:marBottom w:val="0"/>
      <w:divBdr>
        <w:top w:val="none" w:sz="0" w:space="0" w:color="auto"/>
        <w:left w:val="none" w:sz="0" w:space="0" w:color="auto"/>
        <w:bottom w:val="none" w:sz="0" w:space="0" w:color="auto"/>
        <w:right w:val="none" w:sz="0" w:space="0" w:color="auto"/>
      </w:divBdr>
    </w:div>
    <w:div w:id="1734547890">
      <w:bodyDiv w:val="1"/>
      <w:marLeft w:val="0"/>
      <w:marRight w:val="0"/>
      <w:marTop w:val="0"/>
      <w:marBottom w:val="0"/>
      <w:divBdr>
        <w:top w:val="none" w:sz="0" w:space="0" w:color="auto"/>
        <w:left w:val="none" w:sz="0" w:space="0" w:color="auto"/>
        <w:bottom w:val="none" w:sz="0" w:space="0" w:color="auto"/>
        <w:right w:val="none" w:sz="0" w:space="0" w:color="auto"/>
      </w:divBdr>
    </w:div>
    <w:div w:id="1736581370">
      <w:bodyDiv w:val="1"/>
      <w:marLeft w:val="0"/>
      <w:marRight w:val="0"/>
      <w:marTop w:val="0"/>
      <w:marBottom w:val="0"/>
      <w:divBdr>
        <w:top w:val="none" w:sz="0" w:space="0" w:color="auto"/>
        <w:left w:val="none" w:sz="0" w:space="0" w:color="auto"/>
        <w:bottom w:val="none" w:sz="0" w:space="0" w:color="auto"/>
        <w:right w:val="none" w:sz="0" w:space="0" w:color="auto"/>
      </w:divBdr>
    </w:div>
    <w:div w:id="1745910546">
      <w:bodyDiv w:val="1"/>
      <w:marLeft w:val="0"/>
      <w:marRight w:val="0"/>
      <w:marTop w:val="0"/>
      <w:marBottom w:val="0"/>
      <w:divBdr>
        <w:top w:val="none" w:sz="0" w:space="0" w:color="auto"/>
        <w:left w:val="none" w:sz="0" w:space="0" w:color="auto"/>
        <w:bottom w:val="none" w:sz="0" w:space="0" w:color="auto"/>
        <w:right w:val="none" w:sz="0" w:space="0" w:color="auto"/>
      </w:divBdr>
    </w:div>
    <w:div w:id="1749421811">
      <w:bodyDiv w:val="1"/>
      <w:marLeft w:val="0"/>
      <w:marRight w:val="0"/>
      <w:marTop w:val="0"/>
      <w:marBottom w:val="0"/>
      <w:divBdr>
        <w:top w:val="none" w:sz="0" w:space="0" w:color="auto"/>
        <w:left w:val="none" w:sz="0" w:space="0" w:color="auto"/>
        <w:bottom w:val="none" w:sz="0" w:space="0" w:color="auto"/>
        <w:right w:val="none" w:sz="0" w:space="0" w:color="auto"/>
      </w:divBdr>
    </w:div>
    <w:div w:id="1754160097">
      <w:bodyDiv w:val="1"/>
      <w:marLeft w:val="0"/>
      <w:marRight w:val="0"/>
      <w:marTop w:val="0"/>
      <w:marBottom w:val="0"/>
      <w:divBdr>
        <w:top w:val="none" w:sz="0" w:space="0" w:color="auto"/>
        <w:left w:val="none" w:sz="0" w:space="0" w:color="auto"/>
        <w:bottom w:val="none" w:sz="0" w:space="0" w:color="auto"/>
        <w:right w:val="none" w:sz="0" w:space="0" w:color="auto"/>
      </w:divBdr>
    </w:div>
    <w:div w:id="1767261916">
      <w:bodyDiv w:val="1"/>
      <w:marLeft w:val="0"/>
      <w:marRight w:val="0"/>
      <w:marTop w:val="0"/>
      <w:marBottom w:val="0"/>
      <w:divBdr>
        <w:top w:val="none" w:sz="0" w:space="0" w:color="auto"/>
        <w:left w:val="none" w:sz="0" w:space="0" w:color="auto"/>
        <w:bottom w:val="none" w:sz="0" w:space="0" w:color="auto"/>
        <w:right w:val="none" w:sz="0" w:space="0" w:color="auto"/>
      </w:divBdr>
    </w:div>
    <w:div w:id="1767339176">
      <w:bodyDiv w:val="1"/>
      <w:marLeft w:val="0"/>
      <w:marRight w:val="0"/>
      <w:marTop w:val="0"/>
      <w:marBottom w:val="0"/>
      <w:divBdr>
        <w:top w:val="none" w:sz="0" w:space="0" w:color="auto"/>
        <w:left w:val="none" w:sz="0" w:space="0" w:color="auto"/>
        <w:bottom w:val="none" w:sz="0" w:space="0" w:color="auto"/>
        <w:right w:val="none" w:sz="0" w:space="0" w:color="auto"/>
      </w:divBdr>
    </w:div>
    <w:div w:id="1769084689">
      <w:bodyDiv w:val="1"/>
      <w:marLeft w:val="0"/>
      <w:marRight w:val="0"/>
      <w:marTop w:val="0"/>
      <w:marBottom w:val="0"/>
      <w:divBdr>
        <w:top w:val="none" w:sz="0" w:space="0" w:color="auto"/>
        <w:left w:val="none" w:sz="0" w:space="0" w:color="auto"/>
        <w:bottom w:val="none" w:sz="0" w:space="0" w:color="auto"/>
        <w:right w:val="none" w:sz="0" w:space="0" w:color="auto"/>
      </w:divBdr>
    </w:div>
    <w:div w:id="1769544465">
      <w:bodyDiv w:val="1"/>
      <w:marLeft w:val="0"/>
      <w:marRight w:val="0"/>
      <w:marTop w:val="0"/>
      <w:marBottom w:val="0"/>
      <w:divBdr>
        <w:top w:val="none" w:sz="0" w:space="0" w:color="auto"/>
        <w:left w:val="none" w:sz="0" w:space="0" w:color="auto"/>
        <w:bottom w:val="none" w:sz="0" w:space="0" w:color="auto"/>
        <w:right w:val="none" w:sz="0" w:space="0" w:color="auto"/>
      </w:divBdr>
    </w:div>
    <w:div w:id="1772779452">
      <w:bodyDiv w:val="1"/>
      <w:marLeft w:val="0"/>
      <w:marRight w:val="0"/>
      <w:marTop w:val="0"/>
      <w:marBottom w:val="0"/>
      <w:divBdr>
        <w:top w:val="none" w:sz="0" w:space="0" w:color="auto"/>
        <w:left w:val="none" w:sz="0" w:space="0" w:color="auto"/>
        <w:bottom w:val="none" w:sz="0" w:space="0" w:color="auto"/>
        <w:right w:val="none" w:sz="0" w:space="0" w:color="auto"/>
      </w:divBdr>
    </w:div>
    <w:div w:id="1780443147">
      <w:bodyDiv w:val="1"/>
      <w:marLeft w:val="0"/>
      <w:marRight w:val="0"/>
      <w:marTop w:val="0"/>
      <w:marBottom w:val="0"/>
      <w:divBdr>
        <w:top w:val="none" w:sz="0" w:space="0" w:color="auto"/>
        <w:left w:val="none" w:sz="0" w:space="0" w:color="auto"/>
        <w:bottom w:val="none" w:sz="0" w:space="0" w:color="auto"/>
        <w:right w:val="none" w:sz="0" w:space="0" w:color="auto"/>
      </w:divBdr>
    </w:div>
    <w:div w:id="1788111863">
      <w:bodyDiv w:val="1"/>
      <w:marLeft w:val="0"/>
      <w:marRight w:val="0"/>
      <w:marTop w:val="0"/>
      <w:marBottom w:val="0"/>
      <w:divBdr>
        <w:top w:val="none" w:sz="0" w:space="0" w:color="auto"/>
        <w:left w:val="none" w:sz="0" w:space="0" w:color="auto"/>
        <w:bottom w:val="none" w:sz="0" w:space="0" w:color="auto"/>
        <w:right w:val="none" w:sz="0" w:space="0" w:color="auto"/>
      </w:divBdr>
    </w:div>
    <w:div w:id="1793940528">
      <w:bodyDiv w:val="1"/>
      <w:marLeft w:val="0"/>
      <w:marRight w:val="0"/>
      <w:marTop w:val="0"/>
      <w:marBottom w:val="0"/>
      <w:divBdr>
        <w:top w:val="none" w:sz="0" w:space="0" w:color="auto"/>
        <w:left w:val="none" w:sz="0" w:space="0" w:color="auto"/>
        <w:bottom w:val="none" w:sz="0" w:space="0" w:color="auto"/>
        <w:right w:val="none" w:sz="0" w:space="0" w:color="auto"/>
      </w:divBdr>
    </w:div>
    <w:div w:id="1800219459">
      <w:bodyDiv w:val="1"/>
      <w:marLeft w:val="0"/>
      <w:marRight w:val="0"/>
      <w:marTop w:val="0"/>
      <w:marBottom w:val="0"/>
      <w:divBdr>
        <w:top w:val="none" w:sz="0" w:space="0" w:color="auto"/>
        <w:left w:val="none" w:sz="0" w:space="0" w:color="auto"/>
        <w:bottom w:val="none" w:sz="0" w:space="0" w:color="auto"/>
        <w:right w:val="none" w:sz="0" w:space="0" w:color="auto"/>
      </w:divBdr>
    </w:div>
    <w:div w:id="1816605556">
      <w:bodyDiv w:val="1"/>
      <w:marLeft w:val="0"/>
      <w:marRight w:val="0"/>
      <w:marTop w:val="0"/>
      <w:marBottom w:val="0"/>
      <w:divBdr>
        <w:top w:val="none" w:sz="0" w:space="0" w:color="auto"/>
        <w:left w:val="none" w:sz="0" w:space="0" w:color="auto"/>
        <w:bottom w:val="none" w:sz="0" w:space="0" w:color="auto"/>
        <w:right w:val="none" w:sz="0" w:space="0" w:color="auto"/>
      </w:divBdr>
    </w:div>
    <w:div w:id="1817723511">
      <w:bodyDiv w:val="1"/>
      <w:marLeft w:val="0"/>
      <w:marRight w:val="0"/>
      <w:marTop w:val="0"/>
      <w:marBottom w:val="0"/>
      <w:divBdr>
        <w:top w:val="none" w:sz="0" w:space="0" w:color="auto"/>
        <w:left w:val="none" w:sz="0" w:space="0" w:color="auto"/>
        <w:bottom w:val="none" w:sz="0" w:space="0" w:color="auto"/>
        <w:right w:val="none" w:sz="0" w:space="0" w:color="auto"/>
      </w:divBdr>
    </w:div>
    <w:div w:id="1823619800">
      <w:bodyDiv w:val="1"/>
      <w:marLeft w:val="0"/>
      <w:marRight w:val="0"/>
      <w:marTop w:val="0"/>
      <w:marBottom w:val="0"/>
      <w:divBdr>
        <w:top w:val="none" w:sz="0" w:space="0" w:color="auto"/>
        <w:left w:val="none" w:sz="0" w:space="0" w:color="auto"/>
        <w:bottom w:val="none" w:sz="0" w:space="0" w:color="auto"/>
        <w:right w:val="none" w:sz="0" w:space="0" w:color="auto"/>
      </w:divBdr>
    </w:div>
    <w:div w:id="1839299715">
      <w:bodyDiv w:val="1"/>
      <w:marLeft w:val="0"/>
      <w:marRight w:val="0"/>
      <w:marTop w:val="0"/>
      <w:marBottom w:val="0"/>
      <w:divBdr>
        <w:top w:val="none" w:sz="0" w:space="0" w:color="auto"/>
        <w:left w:val="none" w:sz="0" w:space="0" w:color="auto"/>
        <w:bottom w:val="none" w:sz="0" w:space="0" w:color="auto"/>
        <w:right w:val="none" w:sz="0" w:space="0" w:color="auto"/>
      </w:divBdr>
    </w:div>
    <w:div w:id="1841239175">
      <w:bodyDiv w:val="1"/>
      <w:marLeft w:val="0"/>
      <w:marRight w:val="0"/>
      <w:marTop w:val="0"/>
      <w:marBottom w:val="0"/>
      <w:divBdr>
        <w:top w:val="none" w:sz="0" w:space="0" w:color="auto"/>
        <w:left w:val="none" w:sz="0" w:space="0" w:color="auto"/>
        <w:bottom w:val="none" w:sz="0" w:space="0" w:color="auto"/>
        <w:right w:val="none" w:sz="0" w:space="0" w:color="auto"/>
      </w:divBdr>
    </w:div>
    <w:div w:id="1841433016">
      <w:bodyDiv w:val="1"/>
      <w:marLeft w:val="0"/>
      <w:marRight w:val="0"/>
      <w:marTop w:val="0"/>
      <w:marBottom w:val="0"/>
      <w:divBdr>
        <w:top w:val="none" w:sz="0" w:space="0" w:color="auto"/>
        <w:left w:val="none" w:sz="0" w:space="0" w:color="auto"/>
        <w:bottom w:val="none" w:sz="0" w:space="0" w:color="auto"/>
        <w:right w:val="none" w:sz="0" w:space="0" w:color="auto"/>
      </w:divBdr>
    </w:div>
    <w:div w:id="1849056244">
      <w:bodyDiv w:val="1"/>
      <w:marLeft w:val="0"/>
      <w:marRight w:val="0"/>
      <w:marTop w:val="0"/>
      <w:marBottom w:val="0"/>
      <w:divBdr>
        <w:top w:val="none" w:sz="0" w:space="0" w:color="auto"/>
        <w:left w:val="none" w:sz="0" w:space="0" w:color="auto"/>
        <w:bottom w:val="none" w:sz="0" w:space="0" w:color="auto"/>
        <w:right w:val="none" w:sz="0" w:space="0" w:color="auto"/>
      </w:divBdr>
    </w:div>
    <w:div w:id="1849372126">
      <w:bodyDiv w:val="1"/>
      <w:marLeft w:val="0"/>
      <w:marRight w:val="0"/>
      <w:marTop w:val="0"/>
      <w:marBottom w:val="0"/>
      <w:divBdr>
        <w:top w:val="none" w:sz="0" w:space="0" w:color="auto"/>
        <w:left w:val="none" w:sz="0" w:space="0" w:color="auto"/>
        <w:bottom w:val="none" w:sz="0" w:space="0" w:color="auto"/>
        <w:right w:val="none" w:sz="0" w:space="0" w:color="auto"/>
      </w:divBdr>
    </w:div>
    <w:div w:id="1866017496">
      <w:bodyDiv w:val="1"/>
      <w:marLeft w:val="0"/>
      <w:marRight w:val="0"/>
      <w:marTop w:val="0"/>
      <w:marBottom w:val="0"/>
      <w:divBdr>
        <w:top w:val="none" w:sz="0" w:space="0" w:color="auto"/>
        <w:left w:val="none" w:sz="0" w:space="0" w:color="auto"/>
        <w:bottom w:val="none" w:sz="0" w:space="0" w:color="auto"/>
        <w:right w:val="none" w:sz="0" w:space="0" w:color="auto"/>
      </w:divBdr>
    </w:div>
    <w:div w:id="1868063480">
      <w:bodyDiv w:val="1"/>
      <w:marLeft w:val="0"/>
      <w:marRight w:val="0"/>
      <w:marTop w:val="0"/>
      <w:marBottom w:val="0"/>
      <w:divBdr>
        <w:top w:val="none" w:sz="0" w:space="0" w:color="auto"/>
        <w:left w:val="none" w:sz="0" w:space="0" w:color="auto"/>
        <w:bottom w:val="none" w:sz="0" w:space="0" w:color="auto"/>
        <w:right w:val="none" w:sz="0" w:space="0" w:color="auto"/>
      </w:divBdr>
    </w:div>
    <w:div w:id="1872574296">
      <w:bodyDiv w:val="1"/>
      <w:marLeft w:val="0"/>
      <w:marRight w:val="0"/>
      <w:marTop w:val="0"/>
      <w:marBottom w:val="0"/>
      <w:divBdr>
        <w:top w:val="none" w:sz="0" w:space="0" w:color="auto"/>
        <w:left w:val="none" w:sz="0" w:space="0" w:color="auto"/>
        <w:bottom w:val="none" w:sz="0" w:space="0" w:color="auto"/>
        <w:right w:val="none" w:sz="0" w:space="0" w:color="auto"/>
      </w:divBdr>
    </w:div>
    <w:div w:id="1883206253">
      <w:bodyDiv w:val="1"/>
      <w:marLeft w:val="0"/>
      <w:marRight w:val="0"/>
      <w:marTop w:val="0"/>
      <w:marBottom w:val="0"/>
      <w:divBdr>
        <w:top w:val="none" w:sz="0" w:space="0" w:color="auto"/>
        <w:left w:val="none" w:sz="0" w:space="0" w:color="auto"/>
        <w:bottom w:val="none" w:sz="0" w:space="0" w:color="auto"/>
        <w:right w:val="none" w:sz="0" w:space="0" w:color="auto"/>
      </w:divBdr>
    </w:div>
    <w:div w:id="1891729093">
      <w:bodyDiv w:val="1"/>
      <w:marLeft w:val="0"/>
      <w:marRight w:val="0"/>
      <w:marTop w:val="0"/>
      <w:marBottom w:val="0"/>
      <w:divBdr>
        <w:top w:val="none" w:sz="0" w:space="0" w:color="auto"/>
        <w:left w:val="none" w:sz="0" w:space="0" w:color="auto"/>
        <w:bottom w:val="none" w:sz="0" w:space="0" w:color="auto"/>
        <w:right w:val="none" w:sz="0" w:space="0" w:color="auto"/>
      </w:divBdr>
    </w:div>
    <w:div w:id="1896745301">
      <w:bodyDiv w:val="1"/>
      <w:marLeft w:val="0"/>
      <w:marRight w:val="0"/>
      <w:marTop w:val="0"/>
      <w:marBottom w:val="0"/>
      <w:divBdr>
        <w:top w:val="none" w:sz="0" w:space="0" w:color="auto"/>
        <w:left w:val="none" w:sz="0" w:space="0" w:color="auto"/>
        <w:bottom w:val="none" w:sz="0" w:space="0" w:color="auto"/>
        <w:right w:val="none" w:sz="0" w:space="0" w:color="auto"/>
      </w:divBdr>
    </w:div>
    <w:div w:id="1900940854">
      <w:bodyDiv w:val="1"/>
      <w:marLeft w:val="0"/>
      <w:marRight w:val="0"/>
      <w:marTop w:val="0"/>
      <w:marBottom w:val="0"/>
      <w:divBdr>
        <w:top w:val="none" w:sz="0" w:space="0" w:color="auto"/>
        <w:left w:val="none" w:sz="0" w:space="0" w:color="auto"/>
        <w:bottom w:val="none" w:sz="0" w:space="0" w:color="auto"/>
        <w:right w:val="none" w:sz="0" w:space="0" w:color="auto"/>
      </w:divBdr>
    </w:div>
    <w:div w:id="1905336859">
      <w:bodyDiv w:val="1"/>
      <w:marLeft w:val="0"/>
      <w:marRight w:val="0"/>
      <w:marTop w:val="0"/>
      <w:marBottom w:val="0"/>
      <w:divBdr>
        <w:top w:val="none" w:sz="0" w:space="0" w:color="auto"/>
        <w:left w:val="none" w:sz="0" w:space="0" w:color="auto"/>
        <w:bottom w:val="none" w:sz="0" w:space="0" w:color="auto"/>
        <w:right w:val="none" w:sz="0" w:space="0" w:color="auto"/>
      </w:divBdr>
    </w:div>
    <w:div w:id="1905606750">
      <w:bodyDiv w:val="1"/>
      <w:marLeft w:val="0"/>
      <w:marRight w:val="0"/>
      <w:marTop w:val="0"/>
      <w:marBottom w:val="0"/>
      <w:divBdr>
        <w:top w:val="none" w:sz="0" w:space="0" w:color="auto"/>
        <w:left w:val="none" w:sz="0" w:space="0" w:color="auto"/>
        <w:bottom w:val="none" w:sz="0" w:space="0" w:color="auto"/>
        <w:right w:val="none" w:sz="0" w:space="0" w:color="auto"/>
      </w:divBdr>
    </w:div>
    <w:div w:id="1909682081">
      <w:bodyDiv w:val="1"/>
      <w:marLeft w:val="0"/>
      <w:marRight w:val="0"/>
      <w:marTop w:val="0"/>
      <w:marBottom w:val="0"/>
      <w:divBdr>
        <w:top w:val="none" w:sz="0" w:space="0" w:color="auto"/>
        <w:left w:val="none" w:sz="0" w:space="0" w:color="auto"/>
        <w:bottom w:val="none" w:sz="0" w:space="0" w:color="auto"/>
        <w:right w:val="none" w:sz="0" w:space="0" w:color="auto"/>
      </w:divBdr>
    </w:div>
    <w:div w:id="1911886960">
      <w:bodyDiv w:val="1"/>
      <w:marLeft w:val="0"/>
      <w:marRight w:val="0"/>
      <w:marTop w:val="0"/>
      <w:marBottom w:val="0"/>
      <w:divBdr>
        <w:top w:val="none" w:sz="0" w:space="0" w:color="auto"/>
        <w:left w:val="none" w:sz="0" w:space="0" w:color="auto"/>
        <w:bottom w:val="none" w:sz="0" w:space="0" w:color="auto"/>
        <w:right w:val="none" w:sz="0" w:space="0" w:color="auto"/>
      </w:divBdr>
    </w:div>
    <w:div w:id="1912616650">
      <w:bodyDiv w:val="1"/>
      <w:marLeft w:val="0"/>
      <w:marRight w:val="0"/>
      <w:marTop w:val="0"/>
      <w:marBottom w:val="0"/>
      <w:divBdr>
        <w:top w:val="none" w:sz="0" w:space="0" w:color="auto"/>
        <w:left w:val="none" w:sz="0" w:space="0" w:color="auto"/>
        <w:bottom w:val="none" w:sz="0" w:space="0" w:color="auto"/>
        <w:right w:val="none" w:sz="0" w:space="0" w:color="auto"/>
      </w:divBdr>
    </w:div>
    <w:div w:id="1921401691">
      <w:bodyDiv w:val="1"/>
      <w:marLeft w:val="0"/>
      <w:marRight w:val="0"/>
      <w:marTop w:val="0"/>
      <w:marBottom w:val="0"/>
      <w:divBdr>
        <w:top w:val="none" w:sz="0" w:space="0" w:color="auto"/>
        <w:left w:val="none" w:sz="0" w:space="0" w:color="auto"/>
        <w:bottom w:val="none" w:sz="0" w:space="0" w:color="auto"/>
        <w:right w:val="none" w:sz="0" w:space="0" w:color="auto"/>
      </w:divBdr>
    </w:div>
    <w:div w:id="1923686400">
      <w:bodyDiv w:val="1"/>
      <w:marLeft w:val="0"/>
      <w:marRight w:val="0"/>
      <w:marTop w:val="0"/>
      <w:marBottom w:val="0"/>
      <w:divBdr>
        <w:top w:val="none" w:sz="0" w:space="0" w:color="auto"/>
        <w:left w:val="none" w:sz="0" w:space="0" w:color="auto"/>
        <w:bottom w:val="none" w:sz="0" w:space="0" w:color="auto"/>
        <w:right w:val="none" w:sz="0" w:space="0" w:color="auto"/>
      </w:divBdr>
    </w:div>
    <w:div w:id="1928028997">
      <w:bodyDiv w:val="1"/>
      <w:marLeft w:val="0"/>
      <w:marRight w:val="0"/>
      <w:marTop w:val="0"/>
      <w:marBottom w:val="0"/>
      <w:divBdr>
        <w:top w:val="none" w:sz="0" w:space="0" w:color="auto"/>
        <w:left w:val="none" w:sz="0" w:space="0" w:color="auto"/>
        <w:bottom w:val="none" w:sz="0" w:space="0" w:color="auto"/>
        <w:right w:val="none" w:sz="0" w:space="0" w:color="auto"/>
      </w:divBdr>
    </w:div>
    <w:div w:id="1932005589">
      <w:bodyDiv w:val="1"/>
      <w:marLeft w:val="0"/>
      <w:marRight w:val="0"/>
      <w:marTop w:val="0"/>
      <w:marBottom w:val="0"/>
      <w:divBdr>
        <w:top w:val="none" w:sz="0" w:space="0" w:color="auto"/>
        <w:left w:val="none" w:sz="0" w:space="0" w:color="auto"/>
        <w:bottom w:val="none" w:sz="0" w:space="0" w:color="auto"/>
        <w:right w:val="none" w:sz="0" w:space="0" w:color="auto"/>
      </w:divBdr>
    </w:div>
    <w:div w:id="1938097311">
      <w:bodyDiv w:val="1"/>
      <w:marLeft w:val="0"/>
      <w:marRight w:val="0"/>
      <w:marTop w:val="0"/>
      <w:marBottom w:val="0"/>
      <w:divBdr>
        <w:top w:val="none" w:sz="0" w:space="0" w:color="auto"/>
        <w:left w:val="none" w:sz="0" w:space="0" w:color="auto"/>
        <w:bottom w:val="none" w:sz="0" w:space="0" w:color="auto"/>
        <w:right w:val="none" w:sz="0" w:space="0" w:color="auto"/>
      </w:divBdr>
    </w:div>
    <w:div w:id="1938249945">
      <w:bodyDiv w:val="1"/>
      <w:marLeft w:val="0"/>
      <w:marRight w:val="0"/>
      <w:marTop w:val="0"/>
      <w:marBottom w:val="0"/>
      <w:divBdr>
        <w:top w:val="none" w:sz="0" w:space="0" w:color="auto"/>
        <w:left w:val="none" w:sz="0" w:space="0" w:color="auto"/>
        <w:bottom w:val="none" w:sz="0" w:space="0" w:color="auto"/>
        <w:right w:val="none" w:sz="0" w:space="0" w:color="auto"/>
      </w:divBdr>
    </w:div>
    <w:div w:id="1940092175">
      <w:bodyDiv w:val="1"/>
      <w:marLeft w:val="0"/>
      <w:marRight w:val="0"/>
      <w:marTop w:val="0"/>
      <w:marBottom w:val="0"/>
      <w:divBdr>
        <w:top w:val="none" w:sz="0" w:space="0" w:color="auto"/>
        <w:left w:val="none" w:sz="0" w:space="0" w:color="auto"/>
        <w:bottom w:val="none" w:sz="0" w:space="0" w:color="auto"/>
        <w:right w:val="none" w:sz="0" w:space="0" w:color="auto"/>
      </w:divBdr>
    </w:div>
    <w:div w:id="1946184847">
      <w:bodyDiv w:val="1"/>
      <w:marLeft w:val="0"/>
      <w:marRight w:val="0"/>
      <w:marTop w:val="0"/>
      <w:marBottom w:val="0"/>
      <w:divBdr>
        <w:top w:val="none" w:sz="0" w:space="0" w:color="auto"/>
        <w:left w:val="none" w:sz="0" w:space="0" w:color="auto"/>
        <w:bottom w:val="none" w:sz="0" w:space="0" w:color="auto"/>
        <w:right w:val="none" w:sz="0" w:space="0" w:color="auto"/>
      </w:divBdr>
    </w:div>
    <w:div w:id="1958100469">
      <w:bodyDiv w:val="1"/>
      <w:marLeft w:val="0"/>
      <w:marRight w:val="0"/>
      <w:marTop w:val="0"/>
      <w:marBottom w:val="0"/>
      <w:divBdr>
        <w:top w:val="none" w:sz="0" w:space="0" w:color="auto"/>
        <w:left w:val="none" w:sz="0" w:space="0" w:color="auto"/>
        <w:bottom w:val="none" w:sz="0" w:space="0" w:color="auto"/>
        <w:right w:val="none" w:sz="0" w:space="0" w:color="auto"/>
      </w:divBdr>
    </w:div>
    <w:div w:id="1959723328">
      <w:bodyDiv w:val="1"/>
      <w:marLeft w:val="0"/>
      <w:marRight w:val="0"/>
      <w:marTop w:val="0"/>
      <w:marBottom w:val="0"/>
      <w:divBdr>
        <w:top w:val="none" w:sz="0" w:space="0" w:color="auto"/>
        <w:left w:val="none" w:sz="0" w:space="0" w:color="auto"/>
        <w:bottom w:val="none" w:sz="0" w:space="0" w:color="auto"/>
        <w:right w:val="none" w:sz="0" w:space="0" w:color="auto"/>
      </w:divBdr>
    </w:div>
    <w:div w:id="1964077016">
      <w:bodyDiv w:val="1"/>
      <w:marLeft w:val="0"/>
      <w:marRight w:val="0"/>
      <w:marTop w:val="0"/>
      <w:marBottom w:val="0"/>
      <w:divBdr>
        <w:top w:val="none" w:sz="0" w:space="0" w:color="auto"/>
        <w:left w:val="none" w:sz="0" w:space="0" w:color="auto"/>
        <w:bottom w:val="none" w:sz="0" w:space="0" w:color="auto"/>
        <w:right w:val="none" w:sz="0" w:space="0" w:color="auto"/>
      </w:divBdr>
    </w:div>
    <w:div w:id="1987128718">
      <w:bodyDiv w:val="1"/>
      <w:marLeft w:val="0"/>
      <w:marRight w:val="0"/>
      <w:marTop w:val="0"/>
      <w:marBottom w:val="0"/>
      <w:divBdr>
        <w:top w:val="none" w:sz="0" w:space="0" w:color="auto"/>
        <w:left w:val="none" w:sz="0" w:space="0" w:color="auto"/>
        <w:bottom w:val="none" w:sz="0" w:space="0" w:color="auto"/>
        <w:right w:val="none" w:sz="0" w:space="0" w:color="auto"/>
      </w:divBdr>
    </w:div>
    <w:div w:id="1989748751">
      <w:bodyDiv w:val="1"/>
      <w:marLeft w:val="0"/>
      <w:marRight w:val="0"/>
      <w:marTop w:val="0"/>
      <w:marBottom w:val="0"/>
      <w:divBdr>
        <w:top w:val="none" w:sz="0" w:space="0" w:color="auto"/>
        <w:left w:val="none" w:sz="0" w:space="0" w:color="auto"/>
        <w:bottom w:val="none" w:sz="0" w:space="0" w:color="auto"/>
        <w:right w:val="none" w:sz="0" w:space="0" w:color="auto"/>
      </w:divBdr>
    </w:div>
    <w:div w:id="1995140420">
      <w:bodyDiv w:val="1"/>
      <w:marLeft w:val="0"/>
      <w:marRight w:val="0"/>
      <w:marTop w:val="0"/>
      <w:marBottom w:val="0"/>
      <w:divBdr>
        <w:top w:val="none" w:sz="0" w:space="0" w:color="auto"/>
        <w:left w:val="none" w:sz="0" w:space="0" w:color="auto"/>
        <w:bottom w:val="none" w:sz="0" w:space="0" w:color="auto"/>
        <w:right w:val="none" w:sz="0" w:space="0" w:color="auto"/>
      </w:divBdr>
    </w:div>
    <w:div w:id="2000234100">
      <w:bodyDiv w:val="1"/>
      <w:marLeft w:val="0"/>
      <w:marRight w:val="0"/>
      <w:marTop w:val="0"/>
      <w:marBottom w:val="0"/>
      <w:divBdr>
        <w:top w:val="none" w:sz="0" w:space="0" w:color="auto"/>
        <w:left w:val="none" w:sz="0" w:space="0" w:color="auto"/>
        <w:bottom w:val="none" w:sz="0" w:space="0" w:color="auto"/>
        <w:right w:val="none" w:sz="0" w:space="0" w:color="auto"/>
      </w:divBdr>
    </w:div>
    <w:div w:id="2010860991">
      <w:bodyDiv w:val="1"/>
      <w:marLeft w:val="0"/>
      <w:marRight w:val="0"/>
      <w:marTop w:val="0"/>
      <w:marBottom w:val="0"/>
      <w:divBdr>
        <w:top w:val="none" w:sz="0" w:space="0" w:color="auto"/>
        <w:left w:val="none" w:sz="0" w:space="0" w:color="auto"/>
        <w:bottom w:val="none" w:sz="0" w:space="0" w:color="auto"/>
        <w:right w:val="none" w:sz="0" w:space="0" w:color="auto"/>
      </w:divBdr>
    </w:div>
    <w:div w:id="2017069916">
      <w:bodyDiv w:val="1"/>
      <w:marLeft w:val="0"/>
      <w:marRight w:val="0"/>
      <w:marTop w:val="0"/>
      <w:marBottom w:val="0"/>
      <w:divBdr>
        <w:top w:val="none" w:sz="0" w:space="0" w:color="auto"/>
        <w:left w:val="none" w:sz="0" w:space="0" w:color="auto"/>
        <w:bottom w:val="none" w:sz="0" w:space="0" w:color="auto"/>
        <w:right w:val="none" w:sz="0" w:space="0" w:color="auto"/>
      </w:divBdr>
    </w:div>
    <w:div w:id="2019887814">
      <w:bodyDiv w:val="1"/>
      <w:marLeft w:val="0"/>
      <w:marRight w:val="0"/>
      <w:marTop w:val="0"/>
      <w:marBottom w:val="0"/>
      <w:divBdr>
        <w:top w:val="none" w:sz="0" w:space="0" w:color="auto"/>
        <w:left w:val="none" w:sz="0" w:space="0" w:color="auto"/>
        <w:bottom w:val="none" w:sz="0" w:space="0" w:color="auto"/>
        <w:right w:val="none" w:sz="0" w:space="0" w:color="auto"/>
      </w:divBdr>
      <w:divsChild>
        <w:div w:id="1881748743">
          <w:marLeft w:val="0"/>
          <w:marRight w:val="0"/>
          <w:marTop w:val="0"/>
          <w:marBottom w:val="0"/>
          <w:divBdr>
            <w:top w:val="none" w:sz="0" w:space="0" w:color="auto"/>
            <w:left w:val="none" w:sz="0" w:space="0" w:color="auto"/>
            <w:bottom w:val="none" w:sz="0" w:space="0" w:color="auto"/>
            <w:right w:val="none" w:sz="0" w:space="0" w:color="auto"/>
          </w:divBdr>
        </w:div>
        <w:div w:id="1387072342">
          <w:marLeft w:val="0"/>
          <w:marRight w:val="0"/>
          <w:marTop w:val="0"/>
          <w:marBottom w:val="0"/>
          <w:divBdr>
            <w:top w:val="none" w:sz="0" w:space="0" w:color="auto"/>
            <w:left w:val="none" w:sz="0" w:space="0" w:color="auto"/>
            <w:bottom w:val="none" w:sz="0" w:space="0" w:color="auto"/>
            <w:right w:val="none" w:sz="0" w:space="0" w:color="auto"/>
          </w:divBdr>
        </w:div>
        <w:div w:id="1837181936">
          <w:marLeft w:val="0"/>
          <w:marRight w:val="0"/>
          <w:marTop w:val="0"/>
          <w:marBottom w:val="0"/>
          <w:divBdr>
            <w:top w:val="none" w:sz="0" w:space="0" w:color="auto"/>
            <w:left w:val="none" w:sz="0" w:space="0" w:color="auto"/>
            <w:bottom w:val="none" w:sz="0" w:space="0" w:color="auto"/>
            <w:right w:val="none" w:sz="0" w:space="0" w:color="auto"/>
          </w:divBdr>
        </w:div>
        <w:div w:id="993491085">
          <w:marLeft w:val="0"/>
          <w:marRight w:val="0"/>
          <w:marTop w:val="0"/>
          <w:marBottom w:val="0"/>
          <w:divBdr>
            <w:top w:val="none" w:sz="0" w:space="0" w:color="auto"/>
            <w:left w:val="none" w:sz="0" w:space="0" w:color="auto"/>
            <w:bottom w:val="none" w:sz="0" w:space="0" w:color="auto"/>
            <w:right w:val="none" w:sz="0" w:space="0" w:color="auto"/>
          </w:divBdr>
        </w:div>
        <w:div w:id="1888646165">
          <w:marLeft w:val="0"/>
          <w:marRight w:val="0"/>
          <w:marTop w:val="0"/>
          <w:marBottom w:val="0"/>
          <w:divBdr>
            <w:top w:val="none" w:sz="0" w:space="0" w:color="auto"/>
            <w:left w:val="none" w:sz="0" w:space="0" w:color="auto"/>
            <w:bottom w:val="none" w:sz="0" w:space="0" w:color="auto"/>
            <w:right w:val="none" w:sz="0" w:space="0" w:color="auto"/>
          </w:divBdr>
        </w:div>
      </w:divsChild>
    </w:div>
    <w:div w:id="2022925823">
      <w:bodyDiv w:val="1"/>
      <w:marLeft w:val="0"/>
      <w:marRight w:val="0"/>
      <w:marTop w:val="0"/>
      <w:marBottom w:val="0"/>
      <w:divBdr>
        <w:top w:val="none" w:sz="0" w:space="0" w:color="auto"/>
        <w:left w:val="none" w:sz="0" w:space="0" w:color="auto"/>
        <w:bottom w:val="none" w:sz="0" w:space="0" w:color="auto"/>
        <w:right w:val="none" w:sz="0" w:space="0" w:color="auto"/>
      </w:divBdr>
    </w:div>
    <w:div w:id="2029790354">
      <w:bodyDiv w:val="1"/>
      <w:marLeft w:val="0"/>
      <w:marRight w:val="0"/>
      <w:marTop w:val="0"/>
      <w:marBottom w:val="0"/>
      <w:divBdr>
        <w:top w:val="none" w:sz="0" w:space="0" w:color="auto"/>
        <w:left w:val="none" w:sz="0" w:space="0" w:color="auto"/>
        <w:bottom w:val="none" w:sz="0" w:space="0" w:color="auto"/>
        <w:right w:val="none" w:sz="0" w:space="0" w:color="auto"/>
      </w:divBdr>
    </w:div>
    <w:div w:id="2041543249">
      <w:bodyDiv w:val="1"/>
      <w:marLeft w:val="0"/>
      <w:marRight w:val="0"/>
      <w:marTop w:val="0"/>
      <w:marBottom w:val="0"/>
      <w:divBdr>
        <w:top w:val="none" w:sz="0" w:space="0" w:color="auto"/>
        <w:left w:val="none" w:sz="0" w:space="0" w:color="auto"/>
        <w:bottom w:val="none" w:sz="0" w:space="0" w:color="auto"/>
        <w:right w:val="none" w:sz="0" w:space="0" w:color="auto"/>
      </w:divBdr>
    </w:div>
    <w:div w:id="2043744956">
      <w:bodyDiv w:val="1"/>
      <w:marLeft w:val="0"/>
      <w:marRight w:val="0"/>
      <w:marTop w:val="0"/>
      <w:marBottom w:val="0"/>
      <w:divBdr>
        <w:top w:val="none" w:sz="0" w:space="0" w:color="auto"/>
        <w:left w:val="none" w:sz="0" w:space="0" w:color="auto"/>
        <w:bottom w:val="none" w:sz="0" w:space="0" w:color="auto"/>
        <w:right w:val="none" w:sz="0" w:space="0" w:color="auto"/>
      </w:divBdr>
    </w:div>
    <w:div w:id="2045131455">
      <w:bodyDiv w:val="1"/>
      <w:marLeft w:val="0"/>
      <w:marRight w:val="0"/>
      <w:marTop w:val="0"/>
      <w:marBottom w:val="0"/>
      <w:divBdr>
        <w:top w:val="none" w:sz="0" w:space="0" w:color="auto"/>
        <w:left w:val="none" w:sz="0" w:space="0" w:color="auto"/>
        <w:bottom w:val="none" w:sz="0" w:space="0" w:color="auto"/>
        <w:right w:val="none" w:sz="0" w:space="0" w:color="auto"/>
      </w:divBdr>
    </w:div>
    <w:div w:id="2046444934">
      <w:bodyDiv w:val="1"/>
      <w:marLeft w:val="0"/>
      <w:marRight w:val="0"/>
      <w:marTop w:val="0"/>
      <w:marBottom w:val="0"/>
      <w:divBdr>
        <w:top w:val="none" w:sz="0" w:space="0" w:color="auto"/>
        <w:left w:val="none" w:sz="0" w:space="0" w:color="auto"/>
        <w:bottom w:val="none" w:sz="0" w:space="0" w:color="auto"/>
        <w:right w:val="none" w:sz="0" w:space="0" w:color="auto"/>
      </w:divBdr>
    </w:div>
    <w:div w:id="2049143034">
      <w:bodyDiv w:val="1"/>
      <w:marLeft w:val="0"/>
      <w:marRight w:val="0"/>
      <w:marTop w:val="0"/>
      <w:marBottom w:val="0"/>
      <w:divBdr>
        <w:top w:val="none" w:sz="0" w:space="0" w:color="auto"/>
        <w:left w:val="none" w:sz="0" w:space="0" w:color="auto"/>
        <w:bottom w:val="none" w:sz="0" w:space="0" w:color="auto"/>
        <w:right w:val="none" w:sz="0" w:space="0" w:color="auto"/>
      </w:divBdr>
    </w:div>
    <w:div w:id="2060780761">
      <w:bodyDiv w:val="1"/>
      <w:marLeft w:val="0"/>
      <w:marRight w:val="0"/>
      <w:marTop w:val="0"/>
      <w:marBottom w:val="0"/>
      <w:divBdr>
        <w:top w:val="none" w:sz="0" w:space="0" w:color="auto"/>
        <w:left w:val="none" w:sz="0" w:space="0" w:color="auto"/>
        <w:bottom w:val="none" w:sz="0" w:space="0" w:color="auto"/>
        <w:right w:val="none" w:sz="0" w:space="0" w:color="auto"/>
      </w:divBdr>
    </w:div>
    <w:div w:id="2061980505">
      <w:bodyDiv w:val="1"/>
      <w:marLeft w:val="0"/>
      <w:marRight w:val="0"/>
      <w:marTop w:val="0"/>
      <w:marBottom w:val="0"/>
      <w:divBdr>
        <w:top w:val="none" w:sz="0" w:space="0" w:color="auto"/>
        <w:left w:val="none" w:sz="0" w:space="0" w:color="auto"/>
        <w:bottom w:val="none" w:sz="0" w:space="0" w:color="auto"/>
        <w:right w:val="none" w:sz="0" w:space="0" w:color="auto"/>
      </w:divBdr>
    </w:div>
    <w:div w:id="2064255390">
      <w:bodyDiv w:val="1"/>
      <w:marLeft w:val="0"/>
      <w:marRight w:val="0"/>
      <w:marTop w:val="0"/>
      <w:marBottom w:val="0"/>
      <w:divBdr>
        <w:top w:val="none" w:sz="0" w:space="0" w:color="auto"/>
        <w:left w:val="none" w:sz="0" w:space="0" w:color="auto"/>
        <w:bottom w:val="none" w:sz="0" w:space="0" w:color="auto"/>
        <w:right w:val="none" w:sz="0" w:space="0" w:color="auto"/>
      </w:divBdr>
    </w:div>
    <w:div w:id="2066640968">
      <w:bodyDiv w:val="1"/>
      <w:marLeft w:val="0"/>
      <w:marRight w:val="0"/>
      <w:marTop w:val="0"/>
      <w:marBottom w:val="0"/>
      <w:divBdr>
        <w:top w:val="none" w:sz="0" w:space="0" w:color="auto"/>
        <w:left w:val="none" w:sz="0" w:space="0" w:color="auto"/>
        <w:bottom w:val="none" w:sz="0" w:space="0" w:color="auto"/>
        <w:right w:val="none" w:sz="0" w:space="0" w:color="auto"/>
      </w:divBdr>
    </w:div>
    <w:div w:id="2076586323">
      <w:bodyDiv w:val="1"/>
      <w:marLeft w:val="0"/>
      <w:marRight w:val="0"/>
      <w:marTop w:val="0"/>
      <w:marBottom w:val="0"/>
      <w:divBdr>
        <w:top w:val="none" w:sz="0" w:space="0" w:color="auto"/>
        <w:left w:val="none" w:sz="0" w:space="0" w:color="auto"/>
        <w:bottom w:val="none" w:sz="0" w:space="0" w:color="auto"/>
        <w:right w:val="none" w:sz="0" w:space="0" w:color="auto"/>
      </w:divBdr>
    </w:div>
    <w:div w:id="2079088331">
      <w:bodyDiv w:val="1"/>
      <w:marLeft w:val="0"/>
      <w:marRight w:val="0"/>
      <w:marTop w:val="0"/>
      <w:marBottom w:val="0"/>
      <w:divBdr>
        <w:top w:val="none" w:sz="0" w:space="0" w:color="auto"/>
        <w:left w:val="none" w:sz="0" w:space="0" w:color="auto"/>
        <w:bottom w:val="none" w:sz="0" w:space="0" w:color="auto"/>
        <w:right w:val="none" w:sz="0" w:space="0" w:color="auto"/>
      </w:divBdr>
    </w:div>
    <w:div w:id="2080710779">
      <w:bodyDiv w:val="1"/>
      <w:marLeft w:val="0"/>
      <w:marRight w:val="0"/>
      <w:marTop w:val="0"/>
      <w:marBottom w:val="0"/>
      <w:divBdr>
        <w:top w:val="none" w:sz="0" w:space="0" w:color="auto"/>
        <w:left w:val="none" w:sz="0" w:space="0" w:color="auto"/>
        <w:bottom w:val="none" w:sz="0" w:space="0" w:color="auto"/>
        <w:right w:val="none" w:sz="0" w:space="0" w:color="auto"/>
      </w:divBdr>
    </w:div>
    <w:div w:id="2081977041">
      <w:bodyDiv w:val="1"/>
      <w:marLeft w:val="0"/>
      <w:marRight w:val="0"/>
      <w:marTop w:val="0"/>
      <w:marBottom w:val="0"/>
      <w:divBdr>
        <w:top w:val="none" w:sz="0" w:space="0" w:color="auto"/>
        <w:left w:val="none" w:sz="0" w:space="0" w:color="auto"/>
        <w:bottom w:val="none" w:sz="0" w:space="0" w:color="auto"/>
        <w:right w:val="none" w:sz="0" w:space="0" w:color="auto"/>
      </w:divBdr>
    </w:div>
    <w:div w:id="2087416700">
      <w:bodyDiv w:val="1"/>
      <w:marLeft w:val="0"/>
      <w:marRight w:val="0"/>
      <w:marTop w:val="0"/>
      <w:marBottom w:val="0"/>
      <w:divBdr>
        <w:top w:val="none" w:sz="0" w:space="0" w:color="auto"/>
        <w:left w:val="none" w:sz="0" w:space="0" w:color="auto"/>
        <w:bottom w:val="none" w:sz="0" w:space="0" w:color="auto"/>
        <w:right w:val="none" w:sz="0" w:space="0" w:color="auto"/>
      </w:divBdr>
    </w:div>
    <w:div w:id="2092240711">
      <w:bodyDiv w:val="1"/>
      <w:marLeft w:val="0"/>
      <w:marRight w:val="0"/>
      <w:marTop w:val="0"/>
      <w:marBottom w:val="0"/>
      <w:divBdr>
        <w:top w:val="none" w:sz="0" w:space="0" w:color="auto"/>
        <w:left w:val="none" w:sz="0" w:space="0" w:color="auto"/>
        <w:bottom w:val="none" w:sz="0" w:space="0" w:color="auto"/>
        <w:right w:val="none" w:sz="0" w:space="0" w:color="auto"/>
      </w:divBdr>
    </w:div>
    <w:div w:id="2095317700">
      <w:bodyDiv w:val="1"/>
      <w:marLeft w:val="0"/>
      <w:marRight w:val="0"/>
      <w:marTop w:val="0"/>
      <w:marBottom w:val="0"/>
      <w:divBdr>
        <w:top w:val="none" w:sz="0" w:space="0" w:color="auto"/>
        <w:left w:val="none" w:sz="0" w:space="0" w:color="auto"/>
        <w:bottom w:val="none" w:sz="0" w:space="0" w:color="auto"/>
        <w:right w:val="none" w:sz="0" w:space="0" w:color="auto"/>
      </w:divBdr>
    </w:div>
    <w:div w:id="2099591196">
      <w:bodyDiv w:val="1"/>
      <w:marLeft w:val="0"/>
      <w:marRight w:val="0"/>
      <w:marTop w:val="0"/>
      <w:marBottom w:val="0"/>
      <w:divBdr>
        <w:top w:val="none" w:sz="0" w:space="0" w:color="auto"/>
        <w:left w:val="none" w:sz="0" w:space="0" w:color="auto"/>
        <w:bottom w:val="none" w:sz="0" w:space="0" w:color="auto"/>
        <w:right w:val="none" w:sz="0" w:space="0" w:color="auto"/>
      </w:divBdr>
    </w:div>
    <w:div w:id="2102411444">
      <w:bodyDiv w:val="1"/>
      <w:marLeft w:val="0"/>
      <w:marRight w:val="0"/>
      <w:marTop w:val="0"/>
      <w:marBottom w:val="0"/>
      <w:divBdr>
        <w:top w:val="none" w:sz="0" w:space="0" w:color="auto"/>
        <w:left w:val="none" w:sz="0" w:space="0" w:color="auto"/>
        <w:bottom w:val="none" w:sz="0" w:space="0" w:color="auto"/>
        <w:right w:val="none" w:sz="0" w:space="0" w:color="auto"/>
      </w:divBdr>
    </w:div>
    <w:div w:id="2141723172">
      <w:bodyDiv w:val="1"/>
      <w:marLeft w:val="0"/>
      <w:marRight w:val="0"/>
      <w:marTop w:val="0"/>
      <w:marBottom w:val="0"/>
      <w:divBdr>
        <w:top w:val="none" w:sz="0" w:space="0" w:color="auto"/>
        <w:left w:val="none" w:sz="0" w:space="0" w:color="auto"/>
        <w:bottom w:val="none" w:sz="0" w:space="0" w:color="auto"/>
        <w:right w:val="none" w:sz="0" w:space="0" w:color="auto"/>
      </w:divBdr>
    </w:div>
    <w:div w:id="2142190445">
      <w:bodyDiv w:val="1"/>
      <w:marLeft w:val="0"/>
      <w:marRight w:val="0"/>
      <w:marTop w:val="0"/>
      <w:marBottom w:val="0"/>
      <w:divBdr>
        <w:top w:val="none" w:sz="0" w:space="0" w:color="auto"/>
        <w:left w:val="none" w:sz="0" w:space="0" w:color="auto"/>
        <w:bottom w:val="none" w:sz="0" w:space="0" w:color="auto"/>
        <w:right w:val="none" w:sz="0" w:space="0" w:color="auto"/>
      </w:divBdr>
    </w:div>
    <w:div w:id="2147164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5.jpeg"/><Relationship Id="rId34" Type="http://schemas.openxmlformats.org/officeDocument/2006/relationships/image" Target="media/image18.png"/><Relationship Id="rId42" Type="http://schemas.openxmlformats.org/officeDocument/2006/relationships/image" Target="media/image26.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footer" Target="foot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jpeg"/><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microsoft.com/office/2011/relationships/commentsExtended" Target="commentsExtended.xml"/><Relationship Id="rId19" Type="http://schemas.openxmlformats.org/officeDocument/2006/relationships/image" Target="media/image3.png"/><Relationship Id="rId31" Type="http://schemas.openxmlformats.org/officeDocument/2006/relationships/image" Target="media/image15.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Bol16</b:Tag>
    <b:SourceType>InternetSite</b:SourceType>
    <b:Guid>{5C5A89D5-499F-436F-A687-4810E055DDD2}</b:Guid>
    <b:Title>Warning! 9 Signs That You’re Buying Stolen Electronics</b:Title>
    <b:InternetSiteTitle>cheatsheet</b:InternetSiteTitle>
    <b:Year>2016</b:Year>
    <b:Month>6</b:Month>
    <b:Day>22</b:Day>
    <b:URL>https://www.cheatsheet.com/gear-style/warning-signs-youre-buying-stolen-electronics.html/</b:URL>
    <b:Author>
      <b:Author>
        <b:NameList>
          <b:Person>
            <b:Last>Bolluyt</b:Last>
            <b:First>Jess</b:First>
          </b:Person>
        </b:NameList>
      </b:Author>
    </b:Author>
    <b:RefOrder>5</b:RefOrder>
  </b:Source>
  <b:Source>
    <b:Tag>Mik20</b:Tag>
    <b:SourceType>InternetSite</b:SourceType>
    <b:Guid>{D722A151-316E-4569-A759-37D3A03BA964}</b:Guid>
    <b:Author>
      <b:Author>
        <b:NameList>
          <b:Person>
            <b:Last>Sutton</b:Last>
            <b:First>Mike</b:First>
          </b:Person>
        </b:NameList>
      </b:Author>
    </b:Author>
    <b:Title>SUPPLY BY THEFT: Does the Market for Second-hand Goods Play a Role in Keeping Crime Figures High?</b:Title>
    <b:InternetSiteTitle>jstro</b:InternetSiteTitle>
    <b:Year>2020</b:Year>
    <b:Month>6</b:Month>
    <b:URL>https://www.jstor.org/stable/23637892</b:URL>
    <b:RefOrder>6</b:RefOrder>
  </b:Source>
  <b:Source>
    <b:Tag>JKa18</b:Tag>
    <b:SourceType>InternetSite</b:SourceType>
    <b:Guid>{71185FEC-48F0-46E6-95F2-DF6DF4B146AD}</b:Guid>
    <b:Author>
      <b:Author>
        <b:NameList>
          <b:Person>
            <b:Last>Kamau</b:Last>
            <b:First>J</b:First>
          </b:Person>
        </b:NameList>
      </b:Author>
    </b:Author>
    <b:Title>Kenya Law</b:Title>
    <b:InternetSiteTitle>caselaw</b:InternetSiteTitle>
    <b:Year>2018</b:Year>
    <b:Month>4</b:Month>
    <b:Day>8</b:Day>
    <b:URL>http://kenyalaw.org/caselaw/cases/view/149346</b:URL>
    <b:RefOrder>4</b:RefOrder>
  </b:Source>
  <b:Source>
    <b:Tag>ken18</b:Tag>
    <b:SourceType>InternetSite</b:SourceType>
    <b:Guid>{B38E66A5-B7F7-468F-8DCA-F66BDFBAB45F}</b:Guid>
    <b:Author>
      <b:Author>
        <b:NameList>
          <b:Person>
            <b:Last>kenya-police</b:Last>
          </b:Person>
        </b:NameList>
      </b:Author>
    </b:Author>
    <b:Title>national police</b:Title>
    <b:InternetSiteTitle>crime-statistics</b:InternetSiteTitle>
    <b:Year>2018</b:Year>
    <b:URL>https://www.nationalpolice.go.ke/crime-statistics.html#</b:URL>
    <b:RefOrder>1</b:RefOrder>
  </b:Source>
  <b:Source>
    <b:Tag>Tim20</b:Tag>
    <b:SourceType>InternetSite</b:SourceType>
    <b:Guid>{53D0B8B7-6BBC-437C-8390-63442C851B02}</b:Guid>
    <b:Author>
      <b:Author>
        <b:NameList>
          <b:Person>
            <b:Last>Hornyak</b:Last>
            <b:First>Tim</b:First>
          </b:Person>
        </b:NameList>
      </b:Author>
    </b:Author>
    <b:Title>japanstation</b:Title>
    <b:InternetSiteTitle>japan station guid</b:InternetSiteTitle>
    <b:Year>2020</b:Year>
    <b:Month>4</b:Month>
    <b:URL>https://www.japanstation.com/complete-guide-to-lost-and-found-in-japan/</b:URL>
    <b:RefOrder>3</b:RefOrder>
  </b:Source>
  <b:Source>
    <b:Tag>Gre20</b:Tag>
    <b:SourceType>Film</b:SourceType>
    <b:Guid>{862B83FB-76A2-4212-A438-45DB3B3E8716}</b:Guid>
    <b:Title>How Tokyo’s Massive Lost &amp; Found Works</b:Title>
    <b:Year>2020</b:Year>
    <b:Author>
      <b:Director>
        <b:NameList>
          <b:Person>
            <b:Last>Story</b:Last>
            <b:First>Great</b:First>
            <b:Middle>Big</b:Middle>
          </b:Person>
        </b:NameList>
      </b:Director>
    </b:Author>
    <b:RefOrder>2</b:RefOrder>
  </b:Source>
  <b:Source>
    <b:Tag>Wel19</b:Tag>
    <b:SourceType>InternetSite</b:SourceType>
    <b:Guid>{47B51884-8BAE-4D1B-8B4D-B33A2722B736}</b:Guid>
    <b:Author>
      <b:Author>
        <b:NameList>
          <b:Person>
            <b:Last>Chris</b:Last>
            <b:First>Welch</b:First>
          </b:Person>
        </b:NameList>
      </b:Author>
    </b:Author>
    <b:Title>Find my device </b:Title>
    <b:Year>2019</b:Year>
    <b:Month>8</b:Month>
    <b:Day>17</b:Day>
    <b:URL>https://www.google.com/android/find</b:URL>
    <b:RefOrder>10</b:RefOrder>
  </b:Source>
  <b:Source>
    <b:Tag>law19</b:Tag>
    <b:SourceType>InternetSite</b:SourceType>
    <b:Guid>{D5017F12-9C32-42F1-B139-3B932B76E6CC}</b:Guid>
    <b:Title>lost and found</b:Title>
    <b:Year>2019</b:Year>
    <b:Author>
      <b:Author>
        <b:NameList>
          <b:Person>
            <b:Last>karani</b:Last>
            <b:First>law</b:First>
          </b:Person>
        </b:NameList>
      </b:Author>
    </b:Author>
    <b:InternetSiteTitle>lost and found</b:InternetSiteTitle>
    <b:Month>3</b:Month>
    <b:Day>10</b:Day>
    <b:URL>https://lostandfounddc.co.ke/</b:URL>
    <b:RefOrder>7</b:RefOrder>
  </b:Source>
  <b:Source>
    <b:Tag>Del16</b:Tag>
    <b:SourceType>InternetSite</b:SourceType>
    <b:Guid>{10E70AB4-19B6-4742-BD15-F2DE02E7C815}</b:Guid>
    <b:Author>
      <b:Author>
        <b:NameList>
          <b:Person>
            <b:Last>Merlot</b:Last>
            <b:First>Delphine</b:First>
          </b:Person>
        </b:NameList>
      </b:Author>
    </b:Author>
    <b:Title>Find My Lost</b:Title>
    <b:InternetSiteTitle>find my lost</b:InternetSiteTitle>
    <b:Year>2016</b:Year>
    <b:Month>2</b:Month>
    <b:Day>12</b:Day>
    <b:URL>https://www.findmylost.it/en</b:URL>
    <b:RefOrder>12</b:RefOrder>
  </b:Source>
  <b:Source>
    <b:Tag>Nou15</b:Tag>
    <b:SourceType>InternetSite</b:SourceType>
    <b:Guid>{8B4EF7C8-A5DD-4CB9-B60F-CD40ACDE44DE}</b:Guid>
    <b:Author>
      <b:Author>
        <b:NameList>
          <b:Person>
            <b:Last>Bayard</b:Last>
            <b:First>Nour</b:First>
          </b:Person>
        </b:NameList>
      </b:Author>
    </b:Author>
    <b:Title>ILost</b:Title>
    <b:InternetSiteTitle>ILost &amp; found</b:InternetSiteTitle>
    <b:Year>2015</b:Year>
    <b:Month>4</b:Month>
    <b:Day>13</b:Day>
    <b:URL>https://ilost.co/</b:URL>
    <b:RefOrder>11</b:RefOrder>
  </b:Source>
  <b:Source>
    <b:Tag>Cas20</b:Tag>
    <b:SourceType>InternetSite</b:SourceType>
    <b:Guid>{5C06B037-40C9-4371-8DE4-A358F29AC886}</b:Guid>
    <b:Author>
      <b:Author>
        <b:NameList>
          <b:Person>
            <b:Last>Casper</b:Last>
          </b:Person>
        </b:NameList>
      </b:Author>
    </b:Author>
    <b:Title>FaundIt</b:Title>
    <b:InternetSiteTitle>faund it</b:InternetSiteTitle>
    <b:Year>2020</b:Year>
    <b:Month>3</b:Month>
    <b:Day>14</b:Day>
    <b:URL>https://db.faundit.com/</b:URL>
    <b:RefOrder>8</b:RefOrder>
  </b:Source>
  <b:Source>
    <b:Tag>Tro20</b:Tag>
    <b:SourceType>InternetSite</b:SourceType>
    <b:Guid>{62C86C17-BEDB-4D9D-8167-D3EBB031C2E8}</b:Guid>
    <b:Author>
      <b:Author>
        <b:NameList>
          <b:Person>
            <b:Last>SAS</b:Last>
            <b:First>Troov</b:First>
          </b:Person>
        </b:NameList>
      </b:Author>
    </b:Author>
    <b:Title>troov</b:Title>
    <b:InternetSiteTitle>Troo</b:InternetSiteTitle>
    <b:Year>2020</b:Year>
    <b:Month>10</b:Month>
    <b:Day>11</b:Day>
    <b:URL>https://www.troov.com/en</b:URL>
    <b:RefOrder>9</b:RefOrder>
  </b:Source>
  <b:Source>
    <b:Tag>Lak18</b:Tag>
    <b:SourceType>InternetSite</b:SourceType>
    <b:Guid>{7A82E578-697A-4D78-AA8A-796677AC075A}</b:Guid>
    <b:Author>
      <b:Author>
        <b:NameList>
          <b:Person>
            <b:Last>Lakshman</b:Last>
          </b:Person>
        </b:NameList>
      </b:Author>
    </b:Author>
    <b:Title>Prototype model, sdlc</b:Title>
    <b:InternetSiteTitle>Learning programing by lucky sir</b:InternetSiteTitle>
    <b:Year>2018</b:Year>
    <b:Month>8</b:Month>
    <b:Day>9</b:Day>
    <b:URL>http://learnprogramingbyluckysir.blogspot.com/2018/08/what-is-prototype-model-in-software.html</b:URL>
    <b:RefOrder>30</b:RefOrder>
  </b:Source>
  <b:Source>
    <b:Tag>Che20</b:Tag>
    <b:SourceType>InternetSite</b:SourceType>
    <b:Guid>{003688C0-93B4-468F-BACD-C948342363CA}</b:Guid>
    <b:Author>
      <b:Author>
        <b:NameList>
          <b:Person>
            <b:Last>study</b:Last>
            <b:First>Chegg</b:First>
          </b:Person>
        </b:NameList>
      </b:Author>
    </b:Author>
    <b:Title>-consider-system-produces-budget-reports-department-work-alternatively-consider</b:Title>
    <b:InternetSiteTitle>chegg study</b:InternetSiteTitle>
    <b:Year>2020</b:Year>
    <b:Month>7</b:Month>
    <b:Day>27</b:Day>
    <b:URL>https://www.chegg.com/homework-help/questions-and-answers/1-consider-system-produces-budget-reports-department-work-alternatively-consider-registrat-q24038489#question-transcript</b:URL>
    <b:RefOrder>14</b:RefOrder>
  </b:Source>
  <b:Source>
    <b:Tag>Alt19</b:Tag>
    <b:SourceType>InternetSite</b:SourceType>
    <b:Guid>{5BC50351-EC60-471C-BB07-1033628AA7BB}</b:Guid>
    <b:Author>
      <b:Author>
        <b:NameList>
          <b:Person>
            <b:Last>AltexSoft</b:Last>
          </b:Person>
        </b:NameList>
      </b:Author>
    </b:Author>
    <b:Title>qracorp</b:Title>
    <b:InternetSiteTitle> Guides &amp; Checklists, Requirement Engineering</b:InternetSiteTitle>
    <b:Year>2019</b:Year>
    <b:Month>8</b:Month>
    <b:Day>24</b:Day>
    <b:URL>https://qracorp.com/functional-vs-non-functional-requirements/</b:URL>
    <b:RefOrder>17</b:RefOrder>
  </b:Source>
  <b:Source>
    <b:Tag>Lef11</b:Tag>
    <b:SourceType>InternetSite</b:SourceType>
    <b:Guid>{AAA9491C-3F04-4EB9-BD09-6603501A8A2F}</b:Guid>
    <b:Author>
      <b:Author>
        <b:NameList>
          <b:Person>
            <b:Last>Leffingwell</b:Last>
            <b:First>Dean</b:First>
            <b:Middle>and Ryan Shriver</b:Middle>
          </b:Person>
        </b:NameList>
      </b:Author>
    </b:Author>
    <b:Title>scale dagile framework</b:Title>
    <b:InternetSiteTitle>scale dagile framework</b:InternetSiteTitle>
    <b:Year>2011</b:Year>
    <b:URL>https://www.scaledagileframework.com/nonfunctional-requirements/</b:URL>
    <b:RefOrder>18</b:RefOrder>
  </b:Source>
  <b:Source>
    <b:Tag>urs</b:Tag>
    <b:SourceType>InternetSite</b:SourceType>
    <b:Guid>{7C33710A-4466-4CC6-8EF0-4407FE7E838B}</b:Guid>
    <b:Author>
      <b:Author>
        <b:NameList>
          <b:Person>
            <b:Last>ursula meseberg</b:Last>
            <b:First>bernd</b:First>
            <b:Middle>nawrot</b:Middle>
          </b:Person>
        </b:NameList>
      </b:Author>
    </b:Author>
    <b:Title>microtool</b:Title>
    <b:InternetSiteTitle>micro tool making IT better</b:InternetSiteTitle>
    <b:URL>https://www.microtool.de/en/knowledge-base/what-is-a-use-case-diagram/</b:URL>
    <b:RefOrder>19</b:RefOrder>
  </b:Source>
  <b:Source>
    <b:Tag>IBM</b:Tag>
    <b:SourceType>InternetSite</b:SourceType>
    <b:Guid>{91A0AE5D-4021-47AB-AC53-70025651A830}</b:Guid>
    <b:Author>
      <b:Author>
        <b:Corporate>IBM Developer</b:Corporate>
      </b:Author>
    </b:Author>
    <b:Title>IBM</b:Title>
    <b:InternetSiteTitle>IBM</b:InternetSiteTitle>
    <b:URL>https://developer.ibm.com/technologies/web-development/articles/the-sequence-diagram/</b:URL>
    <b:RefOrder>20</b:RefOrder>
  </b:Source>
  <b:Source>
    <b:Tag>Tut06</b:Tag>
    <b:SourceType>InternetSite</b:SourceType>
    <b:Guid>{E4089848-2F51-47A7-95E4-47BDFA8EE7BB}</b:Guid>
    <b:Author>
      <b:Author>
        <b:Corporate>Tutorialspoint</b:Corporate>
      </b:Author>
    </b:Author>
    <b:Title>Tutorials point</b:Title>
    <b:Year>2006</b:Year>
    <b:URL>https://www.tutorialspoint.com/dbms/dbms_data_schemas.htm</b:URL>
    <b:RefOrder>21</b:RefOrder>
  </b:Source>
  <b:Source>
    <b:Tag>Rai10</b:Tag>
    <b:SourceType>InternetSite</b:SourceType>
    <b:Guid>{5D28942F-4297-4335-A2E0-EB0C56722DD8}</b:Guid>
    <b:Author>
      <b:Author>
        <b:NameList>
          <b:Person>
            <b:Last>Cegielski</b:Last>
            <b:First>Rainer</b:First>
            <b:Middle>&amp;</b:Middle>
          </b:Person>
        </b:NameList>
      </b:Author>
    </b:Author>
    <b:Title>Prototyping versus SDLC</b:Title>
    <b:InternetSiteTitle>prime-essay</b:InternetSiteTitle>
    <b:Year>2010</b:Year>
    <b:URL>https://prime-essay.net/samples/Research/prototyping-versus-sdlc-essay.html#:~:text=Prototyping%20is%20defined%20as%20designing,version%20of%20the%20desired%20system.&amp;text=Rainer%20%26%20Cegielski%20(2010)%20noted,iterations%20based%20on%20user's%20feedba</b:URL>
    <b:RefOrder>13</b:RefOrder>
  </b:Source>
  <b:Source>
    <b:Tag>Sar19</b:Tag>
    <b:SourceType>InternetSite</b:SourceType>
    <b:Guid>{E846E5A1-C3EC-443E-BA2D-20474B44EE3C}</b:Guid>
    <b:Author>
      <b:Author>
        <b:NameList>
          <b:Person>
            <b:Last>Lewis</b:Last>
            <b:First>Sarah</b:First>
          </b:Person>
        </b:NameList>
      </b:Author>
    </b:Author>
    <b:Title>Prototyping Model</b:Title>
    <b:InternetSiteTitle>SearchCIO</b:InternetSiteTitle>
    <b:Year>2019</b:Year>
    <b:Month>9</b:Month>
    <b:URL>https://searchcio.techtarget.com/definition/Prototyping-Model</b:URL>
    <b:RefOrder>15</b:RefOrder>
  </b:Source>
  <b:Source>
    <b:Tag>Ter99</b:Tag>
    <b:SourceType>InternetSite</b:SourceType>
    <b:Guid>{E2B2033E-7501-48B7-AD1D-E27898507F33}</b:Guid>
    <b:Author>
      <b:Author>
        <b:NameList>
          <b:Person>
            <b:Last>Sauter</b:Last>
            <b:First>Terri</b:First>
            <b:Middle>Thomason and Prof. Vicki</b:Middle>
          </b:Person>
        </b:NameList>
      </b:Author>
    </b:Author>
    <b:Title>OBJECT-ORIENTED ANALYSIS</b:Title>
    <b:InternetSiteTitle>umsl</b:InternetSiteTitle>
    <b:Year>1999</b:Year>
    <b:Month>11</b:Month>
    <b:Day>29</b:Day>
    <b:URL>https://www.umsl.edu/~sauterv/analysis/ooa.html</b:URL>
    <b:RefOrder>16</b:RefOrder>
  </b:Source>
  <b:Source>
    <b:Tag>htt</b:Tag>
    <b:SourceType>InternetSite</b:SourceType>
    <b:Guid>{443ABDF1-912E-4277-B1D3-C26D2CE7C2FB}</b:Guid>
    <b:URL>https://www.w3computing.com/systemsanalysis/roles-systems-analyst/</b:URL>
    <b:RefOrder>31</b:RefOrder>
  </b:Source>
  <b:Source>
    <b:Tag>wec20</b:Tag>
    <b:SourceType>InternetSite</b:SourceType>
    <b:Guid>{A9D8857A-3CC1-44B2-BC56-E6071FF8852D}</b:Guid>
    <b:Author>
      <b:Author>
        <b:NameList>
          <b:Person>
            <b:Last>wecomputing</b:Last>
          </b:Person>
        </b:NameList>
      </b:Author>
    </b:Author>
    <b:Title>system analysis</b:Title>
    <b:InternetSiteTitle>w3computing</b:InternetSiteTitle>
    <b:Year>2020</b:Year>
    <b:Month>12</b:Month>
    <b:Day>24</b:Day>
    <b:URL>https://www.w3computing.com/systemsanalysis/roles-systems-analyst/</b:URL>
    <b:RefOrder>23</b:RefOrder>
  </b:Source>
  <b:Source>
    <b:Tag>sag06</b:Tag>
    <b:SourceType>InternetSite</b:SourceType>
    <b:Guid>{CA34617A-EAF9-4FD6-89DF-ACA290C5B63E}</b:Guid>
    <b:Author>
      <b:Author>
        <b:Corporate>sagepub</b:Corporate>
      </b:Author>
    </b:Author>
    <b:Title>sagepub</b:Title>
    <b:Year>2006</b:Year>
    <b:Month>7</b:Month>
    <b:Day>12</b:Day>
    <b:URL>https://www.sagepub.com/sites/default/files/upm-binaries/29986_Chapter3.pdf</b:URL>
    <b:RefOrder>24</b:RefOrder>
  </b:Source>
  <b:Source>
    <b:Tag>sta20</b:Tag>
    <b:SourceType>InternetSite</b:SourceType>
    <b:Guid>{F993E917-C32E-4295-A900-5939AD56CBCE}</b:Guid>
    <b:Author>
      <b:Author>
        <b:Corporate>statisticssolutions</b:Corporate>
      </b:Author>
    </b:Author>
    <b:Title>www.statisticssolutions.com</b:Title>
    <b:InternetSiteTitle>statisticssolutions</b:InternetSiteTitle>
    <b:Year>2020</b:Year>
    <b:Month>7</b:Month>
    <b:Day>24</b:Day>
    <b:URL>https://www.statisticssolutions.com/what-are-focus-group-interviews-and-why-should-i-conduct-them/</b:URL>
    <b:RefOrder>25</b:RefOrder>
  </b:Source>
  <b:Source>
    <b:Tag>Jac15</b:Tag>
    <b:SourceType>InternetSite</b:SourceType>
    <b:Guid>{4982ADF5-6200-485A-8C14-C59CC4402A8F}</b:Guid>
    <b:Author>
      <b:Author>
        <b:NameList>
          <b:Person>
            <b:Last>Siedle</b:Last>
            <b:First>Jacob</b:First>
          </b:Person>
        </b:NameList>
      </b:Author>
    </b:Author>
    <b:Title>System Requirements</b:Title>
    <b:InternetSiteTitle>umsl</b:InternetSiteTitle>
    <b:Year>2015</b:Year>
    <b:Month>6</b:Month>
    <b:URL>https://www.umsl.edu/~sauterv/analysis/F2015/System%20Requirements.html.htm</b:URL>
    <b:RefOrder>26</b:RefOrder>
  </b:Source>
  <b:Source>
    <b:Tag>Mat21</b:Tag>
    <b:SourceType>InternetSite</b:SourceType>
    <b:Guid>{32AFF0F8-5542-4650-B1FB-B026DD8A1404}</b:Guid>
    <b:Author>
      <b:Author>
        <b:NameList>
          <b:Person>
            <b:Last>Martin</b:Last>
            <b:First>Matthew</b:First>
          </b:Person>
        </b:NameList>
      </b:Author>
    </b:Author>
    <b:InternetSiteTitle>Guru99</b:InternetSiteTitle>
    <b:Year>2021</b:Year>
    <b:Month>12</b:Month>
    <b:Day>18</b:Day>
    <b:URL>https://www.guru99.com/functional-requirement-specification-example.html</b:URL>
    <b:RefOrder>27</b:RefOrder>
  </b:Source>
  <b:Source>
    <b:Tag>alt19</b:Tag>
    <b:SourceType>InternetSite</b:SourceType>
    <b:Guid>{56BA4463-C760-4806-AD8B-5C94BE9ECD0C}</b:Guid>
    <b:Author>
      <b:Author>
        <b:Corporate>altexsoft</b:Corporate>
      </b:Author>
    </b:Author>
    <b:InternetSiteTitle>altexsoft</b:InternetSiteTitle>
    <b:Year>2019</b:Year>
    <b:Month>11</b:Month>
    <b:Day>21</b:Day>
    <b:URL>https://www.altexsoft.com/blog/non-functional-requirements/</b:URL>
    <b:RefOrder>28</b:RefOrder>
  </b:Source>
  <b:Source>
    <b:Tag>Gow06</b:Tag>
    <b:SourceType>InternetSite</b:SourceType>
    <b:Guid>{ED0765B5-08FE-4230-8F86-28D7AF696F8E}</b:Guid>
    <b:Author>
      <b:Author>
        <b:NameList>
          <b:Person>
            <b:Last>Swarna</b:Last>
            <b:First>Gowthami</b:First>
          </b:Person>
        </b:NameList>
      </b:Author>
    </b:Author>
    <b:Title>System Analysis and Design - Overview</b:Title>
    <b:InternetSiteTitle>tutorialspoint</b:InternetSiteTitle>
    <b:Year>2006</b:Year>
    <b:URL>https://www.tutorialspoint.com/system_analysis_and_design/system_analysis_and_design_overview.htm</b:URL>
    <b:RefOrder>29</b:RefOrder>
  </b:Source>
  <b:Source>
    <b:Tag>Tut</b:Tag>
    <b:SourceType>InternetSite</b:SourceType>
    <b:Guid>{17D73491-B8EF-4A1A-8916-F4053E8593AE}</b:Guid>
    <b:Author>
      <b:Author>
        <b:Corporate>Tutorialspoint</b:Corporate>
      </b:Author>
    </b:Author>
    <b:Title>Black box testing</b:Title>
    <b:InternetSiteTitle>tutorialspoint.com</b:InternetSiteTitle>
    <b:URL>https://www.tutorialspoint.com/software_testing_dictionary/black_box_testing.htm</b:URL>
    <b:Year>2019</b:Year>
    <b:RefOrder>22</b:RefOrder>
  </b:Source>
</b:Sources>
</file>

<file path=customXml/itemProps1.xml><?xml version="1.0" encoding="utf-8"?>
<ds:datastoreItem xmlns:ds="http://schemas.openxmlformats.org/officeDocument/2006/customXml" ds:itemID="{917E517C-0274-4994-92A0-7E1151E23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55</Pages>
  <Words>9874</Words>
  <Characters>56282</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Perez Samini</dc:creator>
  <cp:keywords/>
  <dc:description/>
  <cp:lastModifiedBy>Perez Samini</cp:lastModifiedBy>
  <cp:revision>5</cp:revision>
  <dcterms:created xsi:type="dcterms:W3CDTF">2022-01-31T11:45:00Z</dcterms:created>
  <dcterms:modified xsi:type="dcterms:W3CDTF">2022-01-31T13:58:00Z</dcterms:modified>
</cp:coreProperties>
</file>